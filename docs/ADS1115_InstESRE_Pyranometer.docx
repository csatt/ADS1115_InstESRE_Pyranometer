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26AA73EC" w:rsidR="009E7B24" w:rsidRDefault="00F221F6" w:rsidP="00B248CA">
      <w:pPr>
        <w:pStyle w:val="Title"/>
      </w:pPr>
      <w:r>
        <w:rPr>
          <w:spacing w:val="-1"/>
        </w:rPr>
        <w:t>InstESRE Pyranometer</w:t>
      </w:r>
      <w:r w:rsidR="00417675">
        <w:t xml:space="preserve">              </w:t>
      </w:r>
    </w:p>
    <w:p w14:paraId="6B996FB2" w14:textId="2D99C35F" w:rsidR="00AE2C92" w:rsidRDefault="00767F9C" w:rsidP="00651BE1">
      <w:pPr>
        <w:pStyle w:val="Subtitle"/>
        <w:rPr>
          <w:sz w:val="52"/>
          <w:szCs w:val="52"/>
        </w:rPr>
      </w:pPr>
      <w:r>
        <w:t xml:space="preserve">   </w:t>
      </w:r>
      <w:r w:rsidR="00873850">
        <w:t>With</w:t>
      </w:r>
      <w:r w:rsidR="003311F5">
        <w:t xml:space="preserve"> </w:t>
      </w:r>
      <w:r w:rsidR="00F221F6">
        <w:t>Arduino</w:t>
      </w:r>
      <w:r w:rsidR="003311F5">
        <w:t xml:space="preserve"> and </w:t>
      </w:r>
      <w:r w:rsidR="00F221F6">
        <w:t>ADS111</w:t>
      </w:r>
      <w:r w:rsidR="003311F5">
        <w:t>5</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1DBD831B" w:rsidR="00AE2C92" w:rsidRDefault="00D503FB" w:rsidP="004A09F8">
      <w:r>
        <w:t xml:space="preserve">Document </w:t>
      </w:r>
      <w:r w:rsidR="004A09F8">
        <w:t>Revision</w:t>
      </w:r>
      <w:r>
        <w:t>:</w:t>
      </w:r>
      <w:r w:rsidR="004A09F8">
        <w:t xml:space="preserve"> 1.</w:t>
      </w:r>
      <w:r w:rsidR="00CC10DF">
        <w:t>0</w:t>
      </w:r>
      <w:ins w:id="0" w:author="Chris Satterlee" w:date="2019-05-13T17:22:00Z">
        <w:r w:rsidR="007F4FF4">
          <w:t>1</w:t>
        </w:r>
      </w:ins>
      <w:del w:id="1" w:author="Chris Satterlee" w:date="2019-05-13T17:22:00Z">
        <w:r w:rsidR="00F221F6" w:rsidDel="007F4FF4">
          <w:delText>0</w:delText>
        </w:r>
      </w:del>
      <w:r w:rsidR="001C7229">
        <w:t xml:space="preserve">  (</w:t>
      </w:r>
      <w:ins w:id="2" w:author="Chris Satterlee" w:date="2019-05-13T17:22:00Z">
        <w:r w:rsidR="007F4FF4">
          <w:t>1</w:t>
        </w:r>
      </w:ins>
      <w:ins w:id="3" w:author="Chris Satterlee" w:date="2019-05-16T17:13:00Z">
        <w:r w:rsidR="00C83A07">
          <w:t>6</w:t>
        </w:r>
      </w:ins>
      <w:del w:id="4" w:author="Chris Satterlee" w:date="2019-05-13T17:22:00Z">
        <w:r w:rsidR="00404331" w:rsidDel="007F4FF4">
          <w:delText>2</w:delText>
        </w:r>
        <w:r w:rsidR="00216137" w:rsidDel="007F4FF4">
          <w:delText>2</w:delText>
        </w:r>
      </w:del>
      <w:r w:rsidR="00326701">
        <w:t>-</w:t>
      </w:r>
      <w:r w:rsidR="00F221F6">
        <w:t>Ma</w:t>
      </w:r>
      <w:ins w:id="5" w:author="Chris Satterlee" w:date="2019-05-13T17:22:00Z">
        <w:r w:rsidR="007F4FF4">
          <w:t>y</w:t>
        </w:r>
      </w:ins>
      <w:del w:id="6" w:author="Chris Satterlee" w:date="2019-05-13T17:22:00Z">
        <w:r w:rsidR="00F221F6" w:rsidDel="007F4FF4">
          <w:delText>r</w:delText>
        </w:r>
      </w:del>
      <w:r w:rsidR="00326701">
        <w:t>, 201</w:t>
      </w:r>
      <w:r w:rsidR="00333D70">
        <w:t>9</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7A6D6272" w:rsidR="0006141E" w:rsidRDefault="00567A1F" w:rsidP="0006141E">
            <w:r>
              <w:rPr>
                <w:noProof/>
              </w:rPr>
              <w:drawing>
                <wp:inline distT="0" distB="0" distL="0" distR="0" wp14:anchorId="51669D42" wp14:editId="052EBD4A">
                  <wp:extent cx="5562600" cy="4916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JPG"/>
                          <pic:cNvPicPr/>
                        </pic:nvPicPr>
                        <pic:blipFill>
                          <a:blip r:embed="rId8"/>
                          <a:stretch>
                            <a:fillRect/>
                          </a:stretch>
                        </pic:blipFill>
                        <pic:spPr>
                          <a:xfrm>
                            <a:off x="0" y="0"/>
                            <a:ext cx="5571883" cy="4925146"/>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6C8E99F" w14:textId="5EC4B901" w:rsidR="00417675" w:rsidRDefault="00417675" w:rsidP="00F221F6">
      <w:r w:rsidRPr="00274C7A">
        <w:rPr>
          <w:szCs w:val="24"/>
        </w:rPr>
        <w:t xml:space="preserve"> </w:t>
      </w: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404331">
          <w:pPr>
            <w:pStyle w:val="TOCHeading"/>
          </w:pPr>
          <w:r w:rsidRPr="001440CE">
            <w:t>Table of Contents</w:t>
          </w:r>
        </w:p>
        <w:p w14:paraId="4EE1A995" w14:textId="4F3B7E4E" w:rsidR="00B3229F" w:rsidRDefault="003471A4">
          <w:pPr>
            <w:pStyle w:val="TOC1"/>
            <w:rPr>
              <w:ins w:id="7" w:author="Chris Satterlee" w:date="2019-05-13T18:15:00Z"/>
              <w:rFonts w:eastAsiaTheme="minorEastAsia" w:cstheme="minorBidi"/>
              <w:b w:val="0"/>
              <w:noProof/>
              <w:lang w:eastAsia="ja-JP"/>
            </w:rPr>
          </w:pPr>
          <w:r>
            <w:fldChar w:fldCharType="begin"/>
          </w:r>
          <w:r>
            <w:instrText xml:space="preserve"> TOC \o "1-5" </w:instrText>
          </w:r>
          <w:r>
            <w:fldChar w:fldCharType="separate"/>
          </w:r>
          <w:ins w:id="8" w:author="Chris Satterlee" w:date="2019-05-13T18:15:00Z">
            <w:r w:rsidR="00B3229F">
              <w:rPr>
                <w:noProof/>
              </w:rPr>
              <w:t>1</w:t>
            </w:r>
            <w:r w:rsidR="00B3229F">
              <w:rPr>
                <w:rFonts w:eastAsiaTheme="minorEastAsia" w:cstheme="minorBidi"/>
                <w:b w:val="0"/>
                <w:noProof/>
                <w:lang w:eastAsia="ja-JP"/>
              </w:rPr>
              <w:tab/>
            </w:r>
            <w:r w:rsidR="00B3229F">
              <w:rPr>
                <w:noProof/>
              </w:rPr>
              <w:t>Introduction</w:t>
            </w:r>
            <w:r w:rsidR="00B3229F">
              <w:rPr>
                <w:noProof/>
              </w:rPr>
              <w:tab/>
            </w:r>
            <w:r w:rsidR="00B3229F">
              <w:rPr>
                <w:noProof/>
              </w:rPr>
              <w:fldChar w:fldCharType="begin"/>
            </w:r>
            <w:r w:rsidR="00B3229F">
              <w:rPr>
                <w:noProof/>
              </w:rPr>
              <w:instrText xml:space="preserve"> PAGEREF _Toc8663751 \h </w:instrText>
            </w:r>
            <w:r w:rsidR="00B3229F">
              <w:rPr>
                <w:noProof/>
              </w:rPr>
            </w:r>
          </w:ins>
          <w:r w:rsidR="00B3229F">
            <w:rPr>
              <w:noProof/>
            </w:rPr>
            <w:fldChar w:fldCharType="separate"/>
          </w:r>
          <w:ins w:id="9" w:author="Chris Satterlee" w:date="2019-05-16T17:32:00Z">
            <w:r w:rsidR="009B1DF7">
              <w:rPr>
                <w:noProof/>
              </w:rPr>
              <w:t>2</w:t>
            </w:r>
          </w:ins>
          <w:ins w:id="10" w:author="Chris Satterlee" w:date="2019-05-13T18:15:00Z">
            <w:r w:rsidR="00B3229F">
              <w:rPr>
                <w:noProof/>
              </w:rPr>
              <w:fldChar w:fldCharType="end"/>
            </w:r>
          </w:ins>
        </w:p>
        <w:p w14:paraId="4233A913" w14:textId="3C74B1AA" w:rsidR="00B3229F" w:rsidRDefault="00B3229F">
          <w:pPr>
            <w:pStyle w:val="TOC2"/>
            <w:tabs>
              <w:tab w:val="left" w:pos="960"/>
              <w:tab w:val="right" w:leader="dot" w:pos="10070"/>
            </w:tabs>
            <w:rPr>
              <w:ins w:id="11" w:author="Chris Satterlee" w:date="2019-05-13T18:15:00Z"/>
              <w:rFonts w:eastAsiaTheme="minorEastAsia" w:cstheme="minorBidi"/>
              <w:b w:val="0"/>
              <w:noProof/>
              <w:sz w:val="24"/>
              <w:szCs w:val="24"/>
              <w:lang w:eastAsia="ja-JP"/>
            </w:rPr>
          </w:pPr>
          <w:ins w:id="12" w:author="Chris Satterlee" w:date="2019-05-13T18:15:00Z">
            <w:r>
              <w:rPr>
                <w:noProof/>
              </w:rPr>
              <w:t>1.1</w:t>
            </w:r>
            <w:r>
              <w:rPr>
                <w:rFonts w:eastAsiaTheme="minorEastAsia" w:cstheme="minorBidi"/>
                <w:b w:val="0"/>
                <w:noProof/>
                <w:sz w:val="24"/>
                <w:szCs w:val="24"/>
                <w:lang w:eastAsia="ja-JP"/>
              </w:rPr>
              <w:tab/>
            </w:r>
            <w:r>
              <w:rPr>
                <w:noProof/>
              </w:rPr>
              <w:t>Modifications to the InstESRE Pyranometer</w:t>
            </w:r>
            <w:r>
              <w:rPr>
                <w:noProof/>
              </w:rPr>
              <w:tab/>
            </w:r>
            <w:r>
              <w:rPr>
                <w:noProof/>
              </w:rPr>
              <w:fldChar w:fldCharType="begin"/>
            </w:r>
            <w:r>
              <w:rPr>
                <w:noProof/>
              </w:rPr>
              <w:instrText xml:space="preserve"> PAGEREF _Toc8663752 \h </w:instrText>
            </w:r>
            <w:r>
              <w:rPr>
                <w:noProof/>
              </w:rPr>
            </w:r>
          </w:ins>
          <w:r>
            <w:rPr>
              <w:noProof/>
            </w:rPr>
            <w:fldChar w:fldCharType="separate"/>
          </w:r>
          <w:ins w:id="13" w:author="Chris Satterlee" w:date="2019-05-16T17:32:00Z">
            <w:r w:rsidR="009B1DF7">
              <w:rPr>
                <w:noProof/>
              </w:rPr>
              <w:t>2</w:t>
            </w:r>
          </w:ins>
          <w:ins w:id="14" w:author="Chris Satterlee" w:date="2019-05-13T18:15:00Z">
            <w:r>
              <w:rPr>
                <w:noProof/>
              </w:rPr>
              <w:fldChar w:fldCharType="end"/>
            </w:r>
          </w:ins>
        </w:p>
        <w:p w14:paraId="52EA0E00" w14:textId="560CBAFC" w:rsidR="00B3229F" w:rsidRDefault="00B3229F">
          <w:pPr>
            <w:pStyle w:val="TOC2"/>
            <w:tabs>
              <w:tab w:val="left" w:pos="960"/>
              <w:tab w:val="right" w:leader="dot" w:pos="10070"/>
            </w:tabs>
            <w:rPr>
              <w:ins w:id="15" w:author="Chris Satterlee" w:date="2019-05-13T18:15:00Z"/>
              <w:rFonts w:eastAsiaTheme="minorEastAsia" w:cstheme="minorBidi"/>
              <w:b w:val="0"/>
              <w:noProof/>
              <w:sz w:val="24"/>
              <w:szCs w:val="24"/>
              <w:lang w:eastAsia="ja-JP"/>
            </w:rPr>
          </w:pPr>
          <w:ins w:id="16" w:author="Chris Satterlee" w:date="2019-05-13T18:15:00Z">
            <w:r>
              <w:rPr>
                <w:noProof/>
              </w:rPr>
              <w:t>1.2</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_Toc8663753 \h </w:instrText>
            </w:r>
            <w:r>
              <w:rPr>
                <w:noProof/>
              </w:rPr>
            </w:r>
          </w:ins>
          <w:r>
            <w:rPr>
              <w:noProof/>
            </w:rPr>
            <w:fldChar w:fldCharType="separate"/>
          </w:r>
          <w:ins w:id="17" w:author="Chris Satterlee" w:date="2019-05-16T17:32:00Z">
            <w:r w:rsidR="009B1DF7">
              <w:rPr>
                <w:noProof/>
              </w:rPr>
              <w:t>2</w:t>
            </w:r>
          </w:ins>
          <w:ins w:id="18" w:author="Chris Satterlee" w:date="2019-05-13T18:15:00Z">
            <w:r>
              <w:rPr>
                <w:noProof/>
              </w:rPr>
              <w:fldChar w:fldCharType="end"/>
            </w:r>
          </w:ins>
        </w:p>
        <w:p w14:paraId="7827F681" w14:textId="3DA93D48" w:rsidR="00B3229F" w:rsidRDefault="00B3229F">
          <w:pPr>
            <w:pStyle w:val="TOC1"/>
            <w:rPr>
              <w:ins w:id="19" w:author="Chris Satterlee" w:date="2019-05-13T18:15:00Z"/>
              <w:rFonts w:eastAsiaTheme="minorEastAsia" w:cstheme="minorBidi"/>
              <w:b w:val="0"/>
              <w:noProof/>
              <w:lang w:eastAsia="ja-JP"/>
            </w:rPr>
          </w:pPr>
          <w:ins w:id="20" w:author="Chris Satterlee" w:date="2019-05-13T18:15:00Z">
            <w:r>
              <w:rPr>
                <w:noProof/>
              </w:rPr>
              <w:t>2</w:t>
            </w:r>
            <w:r>
              <w:rPr>
                <w:rFonts w:eastAsiaTheme="minorEastAsia" w:cstheme="minorBidi"/>
                <w:b w:val="0"/>
                <w:noProof/>
                <w:lang w:eastAsia="ja-JP"/>
              </w:rPr>
              <w:tab/>
            </w:r>
            <w:r>
              <w:rPr>
                <w:noProof/>
              </w:rPr>
              <w:t>Building the Modified InstESRE Pyranometer</w:t>
            </w:r>
            <w:r>
              <w:rPr>
                <w:noProof/>
              </w:rPr>
              <w:tab/>
            </w:r>
            <w:r>
              <w:rPr>
                <w:noProof/>
              </w:rPr>
              <w:fldChar w:fldCharType="begin"/>
            </w:r>
            <w:r>
              <w:rPr>
                <w:noProof/>
              </w:rPr>
              <w:instrText xml:space="preserve"> PAGEREF _Toc8663754 \h </w:instrText>
            </w:r>
            <w:r>
              <w:rPr>
                <w:noProof/>
              </w:rPr>
            </w:r>
          </w:ins>
          <w:r>
            <w:rPr>
              <w:noProof/>
            </w:rPr>
            <w:fldChar w:fldCharType="separate"/>
          </w:r>
          <w:ins w:id="21" w:author="Chris Satterlee" w:date="2019-05-16T17:32:00Z">
            <w:r w:rsidR="009B1DF7">
              <w:rPr>
                <w:noProof/>
              </w:rPr>
              <w:t>5</w:t>
            </w:r>
          </w:ins>
          <w:ins w:id="22" w:author="Chris Satterlee" w:date="2019-05-13T18:15:00Z">
            <w:r>
              <w:rPr>
                <w:noProof/>
              </w:rPr>
              <w:fldChar w:fldCharType="end"/>
            </w:r>
          </w:ins>
        </w:p>
        <w:p w14:paraId="3028B145" w14:textId="519D9E90" w:rsidR="00B3229F" w:rsidRDefault="00B3229F">
          <w:pPr>
            <w:pStyle w:val="TOC2"/>
            <w:tabs>
              <w:tab w:val="left" w:pos="960"/>
              <w:tab w:val="right" w:leader="dot" w:pos="10070"/>
            </w:tabs>
            <w:rPr>
              <w:ins w:id="23" w:author="Chris Satterlee" w:date="2019-05-13T18:15:00Z"/>
              <w:rFonts w:eastAsiaTheme="minorEastAsia" w:cstheme="minorBidi"/>
              <w:b w:val="0"/>
              <w:noProof/>
              <w:sz w:val="24"/>
              <w:szCs w:val="24"/>
              <w:lang w:eastAsia="ja-JP"/>
            </w:rPr>
          </w:pPr>
          <w:ins w:id="24" w:author="Chris Satterlee" w:date="2019-05-13T18:15:00Z">
            <w:r>
              <w:rPr>
                <w:noProof/>
              </w:rPr>
              <w:t>2.1</w:t>
            </w:r>
            <w:r>
              <w:rPr>
                <w:rFonts w:eastAsiaTheme="minorEastAsia" w:cstheme="minorBidi"/>
                <w:b w:val="0"/>
                <w:noProof/>
                <w:sz w:val="24"/>
                <w:szCs w:val="24"/>
                <w:lang w:eastAsia="ja-JP"/>
              </w:rPr>
              <w:tab/>
            </w:r>
            <w:r>
              <w:rPr>
                <w:noProof/>
              </w:rPr>
              <w:t>Ordering the InstESRE kit</w:t>
            </w:r>
            <w:r>
              <w:rPr>
                <w:noProof/>
              </w:rPr>
              <w:tab/>
            </w:r>
            <w:r>
              <w:rPr>
                <w:noProof/>
              </w:rPr>
              <w:fldChar w:fldCharType="begin"/>
            </w:r>
            <w:r>
              <w:rPr>
                <w:noProof/>
              </w:rPr>
              <w:instrText xml:space="preserve"> PAGEREF _Toc8663755 \h </w:instrText>
            </w:r>
            <w:r>
              <w:rPr>
                <w:noProof/>
              </w:rPr>
            </w:r>
          </w:ins>
          <w:r>
            <w:rPr>
              <w:noProof/>
            </w:rPr>
            <w:fldChar w:fldCharType="separate"/>
          </w:r>
          <w:ins w:id="25" w:author="Chris Satterlee" w:date="2019-05-16T17:32:00Z">
            <w:r w:rsidR="009B1DF7">
              <w:rPr>
                <w:noProof/>
              </w:rPr>
              <w:t>5</w:t>
            </w:r>
          </w:ins>
          <w:ins w:id="26" w:author="Chris Satterlee" w:date="2019-05-13T18:15:00Z">
            <w:r>
              <w:rPr>
                <w:noProof/>
              </w:rPr>
              <w:fldChar w:fldCharType="end"/>
            </w:r>
          </w:ins>
        </w:p>
        <w:p w14:paraId="24256807" w14:textId="6621DB6B" w:rsidR="00B3229F" w:rsidRDefault="00B3229F">
          <w:pPr>
            <w:pStyle w:val="TOC2"/>
            <w:tabs>
              <w:tab w:val="left" w:pos="960"/>
              <w:tab w:val="right" w:leader="dot" w:pos="10070"/>
            </w:tabs>
            <w:rPr>
              <w:ins w:id="27" w:author="Chris Satterlee" w:date="2019-05-13T18:15:00Z"/>
              <w:rFonts w:eastAsiaTheme="minorEastAsia" w:cstheme="minorBidi"/>
              <w:b w:val="0"/>
              <w:noProof/>
              <w:sz w:val="24"/>
              <w:szCs w:val="24"/>
              <w:lang w:eastAsia="ja-JP"/>
            </w:rPr>
          </w:pPr>
          <w:ins w:id="28" w:author="Chris Satterlee" w:date="2019-05-13T18:15:00Z">
            <w:r>
              <w:rPr>
                <w:noProof/>
              </w:rPr>
              <w:t>2.2</w:t>
            </w:r>
            <w:r>
              <w:rPr>
                <w:rFonts w:eastAsiaTheme="minorEastAsia" w:cstheme="minorBidi"/>
                <w:b w:val="0"/>
                <w:noProof/>
                <w:sz w:val="24"/>
                <w:szCs w:val="24"/>
                <w:lang w:eastAsia="ja-JP"/>
              </w:rPr>
              <w:tab/>
            </w:r>
            <w:r>
              <w:rPr>
                <w:noProof/>
              </w:rPr>
              <w:t>Buying Other Parts</w:t>
            </w:r>
            <w:r>
              <w:rPr>
                <w:noProof/>
              </w:rPr>
              <w:tab/>
            </w:r>
            <w:r>
              <w:rPr>
                <w:noProof/>
              </w:rPr>
              <w:fldChar w:fldCharType="begin"/>
            </w:r>
            <w:r>
              <w:rPr>
                <w:noProof/>
              </w:rPr>
              <w:instrText xml:space="preserve"> PAGEREF _Toc8663756 \h </w:instrText>
            </w:r>
            <w:r>
              <w:rPr>
                <w:noProof/>
              </w:rPr>
            </w:r>
          </w:ins>
          <w:r>
            <w:rPr>
              <w:noProof/>
            </w:rPr>
            <w:fldChar w:fldCharType="separate"/>
          </w:r>
          <w:ins w:id="29" w:author="Chris Satterlee" w:date="2019-05-16T17:32:00Z">
            <w:r w:rsidR="009B1DF7">
              <w:rPr>
                <w:noProof/>
              </w:rPr>
              <w:t>5</w:t>
            </w:r>
          </w:ins>
          <w:ins w:id="30" w:author="Chris Satterlee" w:date="2019-05-13T18:15:00Z">
            <w:r>
              <w:rPr>
                <w:noProof/>
              </w:rPr>
              <w:fldChar w:fldCharType="end"/>
            </w:r>
          </w:ins>
        </w:p>
        <w:p w14:paraId="4A14A4B7" w14:textId="53FFF312" w:rsidR="00B3229F" w:rsidRDefault="00B3229F">
          <w:pPr>
            <w:pStyle w:val="TOC2"/>
            <w:tabs>
              <w:tab w:val="left" w:pos="960"/>
              <w:tab w:val="right" w:leader="dot" w:pos="10070"/>
            </w:tabs>
            <w:rPr>
              <w:ins w:id="31" w:author="Chris Satterlee" w:date="2019-05-13T18:15:00Z"/>
              <w:rFonts w:eastAsiaTheme="minorEastAsia" w:cstheme="minorBidi"/>
              <w:b w:val="0"/>
              <w:noProof/>
              <w:sz w:val="24"/>
              <w:szCs w:val="24"/>
              <w:lang w:eastAsia="ja-JP"/>
            </w:rPr>
          </w:pPr>
          <w:ins w:id="32" w:author="Chris Satterlee" w:date="2019-05-13T18:15:00Z">
            <w:r>
              <w:rPr>
                <w:noProof/>
              </w:rPr>
              <w:t>2.3</w:t>
            </w:r>
            <w:r>
              <w:rPr>
                <w:rFonts w:eastAsiaTheme="minorEastAsia" w:cstheme="minorBidi"/>
                <w:b w:val="0"/>
                <w:noProof/>
                <w:sz w:val="24"/>
                <w:szCs w:val="24"/>
                <w:lang w:eastAsia="ja-JP"/>
              </w:rPr>
              <w:tab/>
            </w:r>
            <w:r>
              <w:rPr>
                <w:noProof/>
              </w:rPr>
              <w:t>Assembly Instructions</w:t>
            </w:r>
            <w:r>
              <w:rPr>
                <w:noProof/>
              </w:rPr>
              <w:tab/>
            </w:r>
            <w:r>
              <w:rPr>
                <w:noProof/>
              </w:rPr>
              <w:fldChar w:fldCharType="begin"/>
            </w:r>
            <w:r>
              <w:rPr>
                <w:noProof/>
              </w:rPr>
              <w:instrText xml:space="preserve"> PAGEREF _Toc8663757 \h </w:instrText>
            </w:r>
            <w:r>
              <w:rPr>
                <w:noProof/>
              </w:rPr>
            </w:r>
          </w:ins>
          <w:r>
            <w:rPr>
              <w:noProof/>
            </w:rPr>
            <w:fldChar w:fldCharType="separate"/>
          </w:r>
          <w:ins w:id="33" w:author="Chris Satterlee" w:date="2019-05-16T17:32:00Z">
            <w:r w:rsidR="009B1DF7">
              <w:rPr>
                <w:noProof/>
              </w:rPr>
              <w:t>7</w:t>
            </w:r>
          </w:ins>
          <w:ins w:id="34" w:author="Chris Satterlee" w:date="2019-05-13T18:15:00Z">
            <w:r>
              <w:rPr>
                <w:noProof/>
              </w:rPr>
              <w:fldChar w:fldCharType="end"/>
            </w:r>
          </w:ins>
        </w:p>
        <w:p w14:paraId="14FFE7F6" w14:textId="77758FEE" w:rsidR="00B3229F" w:rsidRDefault="00B3229F">
          <w:pPr>
            <w:pStyle w:val="TOC1"/>
            <w:rPr>
              <w:ins w:id="35" w:author="Chris Satterlee" w:date="2019-05-13T18:15:00Z"/>
              <w:rFonts w:eastAsiaTheme="minorEastAsia" w:cstheme="minorBidi"/>
              <w:b w:val="0"/>
              <w:noProof/>
              <w:lang w:eastAsia="ja-JP"/>
            </w:rPr>
          </w:pPr>
          <w:ins w:id="36" w:author="Chris Satterlee" w:date="2019-05-13T18:15:00Z">
            <w:r>
              <w:rPr>
                <w:noProof/>
              </w:rPr>
              <w:t>3</w:t>
            </w:r>
            <w:r>
              <w:rPr>
                <w:rFonts w:eastAsiaTheme="minorEastAsia" w:cstheme="minorBidi"/>
                <w:b w:val="0"/>
                <w:noProof/>
                <w:lang w:eastAsia="ja-JP"/>
              </w:rPr>
              <w:tab/>
            </w:r>
            <w:r>
              <w:rPr>
                <w:noProof/>
              </w:rPr>
              <w:t>Running Tests</w:t>
            </w:r>
            <w:r>
              <w:rPr>
                <w:noProof/>
              </w:rPr>
              <w:tab/>
            </w:r>
            <w:r>
              <w:rPr>
                <w:noProof/>
              </w:rPr>
              <w:fldChar w:fldCharType="begin"/>
            </w:r>
            <w:r>
              <w:rPr>
                <w:noProof/>
              </w:rPr>
              <w:instrText xml:space="preserve"> PAGEREF _Toc8663758 \h </w:instrText>
            </w:r>
            <w:r>
              <w:rPr>
                <w:noProof/>
              </w:rPr>
            </w:r>
          </w:ins>
          <w:r>
            <w:rPr>
              <w:noProof/>
            </w:rPr>
            <w:fldChar w:fldCharType="separate"/>
          </w:r>
          <w:ins w:id="37" w:author="Chris Satterlee" w:date="2019-05-16T17:32:00Z">
            <w:r w:rsidR="009B1DF7">
              <w:rPr>
                <w:noProof/>
              </w:rPr>
              <w:t>16</w:t>
            </w:r>
          </w:ins>
          <w:ins w:id="38" w:author="Chris Satterlee" w:date="2019-05-13T18:15:00Z">
            <w:r>
              <w:rPr>
                <w:noProof/>
              </w:rPr>
              <w:fldChar w:fldCharType="end"/>
            </w:r>
          </w:ins>
        </w:p>
        <w:p w14:paraId="387275ED" w14:textId="7C43B0AD" w:rsidR="00B3229F" w:rsidRDefault="00B3229F">
          <w:pPr>
            <w:pStyle w:val="TOC2"/>
            <w:tabs>
              <w:tab w:val="left" w:pos="960"/>
              <w:tab w:val="right" w:leader="dot" w:pos="10070"/>
            </w:tabs>
            <w:rPr>
              <w:ins w:id="39" w:author="Chris Satterlee" w:date="2019-05-13T18:15:00Z"/>
              <w:rFonts w:eastAsiaTheme="minorEastAsia" w:cstheme="minorBidi"/>
              <w:b w:val="0"/>
              <w:noProof/>
              <w:sz w:val="24"/>
              <w:szCs w:val="24"/>
              <w:lang w:eastAsia="ja-JP"/>
            </w:rPr>
          </w:pPr>
          <w:ins w:id="40" w:author="Chris Satterlee" w:date="2019-05-13T18:15:00Z">
            <w:r>
              <w:rPr>
                <w:noProof/>
              </w:rPr>
              <w:t>3.1</w:t>
            </w:r>
            <w:r>
              <w:rPr>
                <w:rFonts w:eastAsiaTheme="minorEastAsia" w:cstheme="minorBidi"/>
                <w:b w:val="0"/>
                <w:noProof/>
                <w:sz w:val="24"/>
                <w:szCs w:val="24"/>
                <w:lang w:eastAsia="ja-JP"/>
              </w:rPr>
              <w:tab/>
            </w:r>
            <w:r>
              <w:rPr>
                <w:noProof/>
              </w:rPr>
              <w:t>Install Arduino Application</w:t>
            </w:r>
            <w:r>
              <w:rPr>
                <w:noProof/>
              </w:rPr>
              <w:tab/>
            </w:r>
            <w:r>
              <w:rPr>
                <w:noProof/>
              </w:rPr>
              <w:fldChar w:fldCharType="begin"/>
            </w:r>
            <w:r>
              <w:rPr>
                <w:noProof/>
              </w:rPr>
              <w:instrText xml:space="preserve"> PAGEREF _Toc8663759 \h </w:instrText>
            </w:r>
            <w:r>
              <w:rPr>
                <w:noProof/>
              </w:rPr>
            </w:r>
          </w:ins>
          <w:r>
            <w:rPr>
              <w:noProof/>
            </w:rPr>
            <w:fldChar w:fldCharType="separate"/>
          </w:r>
          <w:ins w:id="41" w:author="Chris Satterlee" w:date="2019-05-16T17:32:00Z">
            <w:r w:rsidR="009B1DF7">
              <w:rPr>
                <w:noProof/>
              </w:rPr>
              <w:t>16</w:t>
            </w:r>
          </w:ins>
          <w:ins w:id="42" w:author="Chris Satterlee" w:date="2019-05-13T18:15:00Z">
            <w:r>
              <w:rPr>
                <w:noProof/>
              </w:rPr>
              <w:fldChar w:fldCharType="end"/>
            </w:r>
          </w:ins>
        </w:p>
        <w:p w14:paraId="1A22C95C" w14:textId="18BE15C0" w:rsidR="00B3229F" w:rsidRDefault="00B3229F">
          <w:pPr>
            <w:pStyle w:val="TOC2"/>
            <w:tabs>
              <w:tab w:val="left" w:pos="960"/>
              <w:tab w:val="right" w:leader="dot" w:pos="10070"/>
            </w:tabs>
            <w:rPr>
              <w:ins w:id="43" w:author="Chris Satterlee" w:date="2019-05-13T18:15:00Z"/>
              <w:rFonts w:eastAsiaTheme="minorEastAsia" w:cstheme="minorBidi"/>
              <w:b w:val="0"/>
              <w:noProof/>
              <w:sz w:val="24"/>
              <w:szCs w:val="24"/>
              <w:lang w:eastAsia="ja-JP"/>
            </w:rPr>
          </w:pPr>
          <w:ins w:id="44" w:author="Chris Satterlee" w:date="2019-05-13T18:15:00Z">
            <w:r>
              <w:rPr>
                <w:noProof/>
              </w:rPr>
              <w:t>3.2</w:t>
            </w:r>
            <w:r>
              <w:rPr>
                <w:rFonts w:eastAsiaTheme="minorEastAsia" w:cstheme="minorBidi"/>
                <w:b w:val="0"/>
                <w:noProof/>
                <w:sz w:val="24"/>
                <w:szCs w:val="24"/>
                <w:lang w:eastAsia="ja-JP"/>
              </w:rPr>
              <w:tab/>
            </w:r>
            <w:r>
              <w:rPr>
                <w:noProof/>
              </w:rPr>
              <w:t>Install Adafruit ADS1X15 Arduino Library</w:t>
            </w:r>
            <w:r>
              <w:rPr>
                <w:noProof/>
              </w:rPr>
              <w:tab/>
            </w:r>
            <w:r>
              <w:rPr>
                <w:noProof/>
              </w:rPr>
              <w:fldChar w:fldCharType="begin"/>
            </w:r>
            <w:r>
              <w:rPr>
                <w:noProof/>
              </w:rPr>
              <w:instrText xml:space="preserve"> PAGEREF _Toc8663760 \h </w:instrText>
            </w:r>
            <w:r>
              <w:rPr>
                <w:noProof/>
              </w:rPr>
            </w:r>
          </w:ins>
          <w:r>
            <w:rPr>
              <w:noProof/>
            </w:rPr>
            <w:fldChar w:fldCharType="separate"/>
          </w:r>
          <w:ins w:id="45" w:author="Chris Satterlee" w:date="2019-05-16T17:32:00Z">
            <w:r w:rsidR="009B1DF7">
              <w:rPr>
                <w:noProof/>
              </w:rPr>
              <w:t>16</w:t>
            </w:r>
          </w:ins>
          <w:ins w:id="46" w:author="Chris Satterlee" w:date="2019-05-13T18:15:00Z">
            <w:r>
              <w:rPr>
                <w:noProof/>
              </w:rPr>
              <w:fldChar w:fldCharType="end"/>
            </w:r>
          </w:ins>
        </w:p>
        <w:p w14:paraId="4393941B" w14:textId="0F1E11C5" w:rsidR="00B3229F" w:rsidRDefault="00B3229F">
          <w:pPr>
            <w:pStyle w:val="TOC2"/>
            <w:tabs>
              <w:tab w:val="left" w:pos="960"/>
              <w:tab w:val="right" w:leader="dot" w:pos="10070"/>
            </w:tabs>
            <w:rPr>
              <w:ins w:id="47" w:author="Chris Satterlee" w:date="2019-05-13T18:15:00Z"/>
              <w:rFonts w:eastAsiaTheme="minorEastAsia" w:cstheme="minorBidi"/>
              <w:b w:val="0"/>
              <w:noProof/>
              <w:sz w:val="24"/>
              <w:szCs w:val="24"/>
              <w:lang w:eastAsia="ja-JP"/>
            </w:rPr>
          </w:pPr>
          <w:ins w:id="48" w:author="Chris Satterlee" w:date="2019-05-13T18:15:00Z">
            <w:r>
              <w:rPr>
                <w:noProof/>
              </w:rPr>
              <w:t>3.3</w:t>
            </w:r>
            <w:r>
              <w:rPr>
                <w:rFonts w:eastAsiaTheme="minorEastAsia" w:cstheme="minorBidi"/>
                <w:b w:val="0"/>
                <w:noProof/>
                <w:sz w:val="24"/>
                <w:szCs w:val="24"/>
                <w:lang w:eastAsia="ja-JP"/>
              </w:rPr>
              <w:tab/>
            </w:r>
            <w:r>
              <w:rPr>
                <w:noProof/>
              </w:rPr>
              <w:t>Run Generic ADS1X15 Test</w:t>
            </w:r>
            <w:r>
              <w:rPr>
                <w:noProof/>
              </w:rPr>
              <w:tab/>
            </w:r>
            <w:r>
              <w:rPr>
                <w:noProof/>
              </w:rPr>
              <w:fldChar w:fldCharType="begin"/>
            </w:r>
            <w:r>
              <w:rPr>
                <w:noProof/>
              </w:rPr>
              <w:instrText xml:space="preserve"> PAGEREF _Toc8663761 \h </w:instrText>
            </w:r>
            <w:r>
              <w:rPr>
                <w:noProof/>
              </w:rPr>
            </w:r>
          </w:ins>
          <w:r>
            <w:rPr>
              <w:noProof/>
            </w:rPr>
            <w:fldChar w:fldCharType="separate"/>
          </w:r>
          <w:ins w:id="49" w:author="Chris Satterlee" w:date="2019-05-16T17:32:00Z">
            <w:r w:rsidR="009B1DF7">
              <w:rPr>
                <w:noProof/>
              </w:rPr>
              <w:t>16</w:t>
            </w:r>
          </w:ins>
          <w:ins w:id="50" w:author="Chris Satterlee" w:date="2019-05-13T18:15:00Z">
            <w:r>
              <w:rPr>
                <w:noProof/>
              </w:rPr>
              <w:fldChar w:fldCharType="end"/>
            </w:r>
          </w:ins>
        </w:p>
        <w:p w14:paraId="0FA5A6CE" w14:textId="00FD4367" w:rsidR="00B3229F" w:rsidRDefault="00B3229F">
          <w:pPr>
            <w:pStyle w:val="TOC2"/>
            <w:tabs>
              <w:tab w:val="left" w:pos="960"/>
              <w:tab w:val="right" w:leader="dot" w:pos="10070"/>
            </w:tabs>
            <w:rPr>
              <w:ins w:id="51" w:author="Chris Satterlee" w:date="2019-05-13T18:15:00Z"/>
              <w:rFonts w:eastAsiaTheme="minorEastAsia" w:cstheme="minorBidi"/>
              <w:b w:val="0"/>
              <w:noProof/>
              <w:sz w:val="24"/>
              <w:szCs w:val="24"/>
              <w:lang w:eastAsia="ja-JP"/>
            </w:rPr>
          </w:pPr>
          <w:ins w:id="52" w:author="Chris Satterlee" w:date="2019-05-13T18:15:00Z">
            <w:r>
              <w:rPr>
                <w:noProof/>
              </w:rPr>
              <w:t>3.4</w:t>
            </w:r>
            <w:r>
              <w:rPr>
                <w:rFonts w:eastAsiaTheme="minorEastAsia" w:cstheme="minorBidi"/>
                <w:b w:val="0"/>
                <w:noProof/>
                <w:sz w:val="24"/>
                <w:szCs w:val="24"/>
                <w:lang w:eastAsia="ja-JP"/>
              </w:rPr>
              <w:tab/>
            </w:r>
            <w:r>
              <w:rPr>
                <w:noProof/>
              </w:rPr>
              <w:t>Run ADS1115_Pyranometer_Test</w:t>
            </w:r>
            <w:r>
              <w:rPr>
                <w:noProof/>
              </w:rPr>
              <w:tab/>
            </w:r>
            <w:r>
              <w:rPr>
                <w:noProof/>
              </w:rPr>
              <w:fldChar w:fldCharType="begin"/>
            </w:r>
            <w:r>
              <w:rPr>
                <w:noProof/>
              </w:rPr>
              <w:instrText xml:space="preserve"> PAGEREF _Toc8663762 \h </w:instrText>
            </w:r>
            <w:r>
              <w:rPr>
                <w:noProof/>
              </w:rPr>
            </w:r>
          </w:ins>
          <w:r>
            <w:rPr>
              <w:noProof/>
            </w:rPr>
            <w:fldChar w:fldCharType="separate"/>
          </w:r>
          <w:ins w:id="53" w:author="Chris Satterlee" w:date="2019-05-16T17:32:00Z">
            <w:r w:rsidR="009B1DF7">
              <w:rPr>
                <w:noProof/>
              </w:rPr>
              <w:t>18</w:t>
            </w:r>
          </w:ins>
          <w:ins w:id="54" w:author="Chris Satterlee" w:date="2019-05-13T18:15:00Z">
            <w:r>
              <w:rPr>
                <w:noProof/>
              </w:rPr>
              <w:fldChar w:fldCharType="end"/>
            </w:r>
          </w:ins>
        </w:p>
        <w:p w14:paraId="60FCDBE4" w14:textId="5D03D78C" w:rsidR="00B3229F" w:rsidRDefault="00B3229F">
          <w:pPr>
            <w:pStyle w:val="TOC1"/>
            <w:rPr>
              <w:ins w:id="55" w:author="Chris Satterlee" w:date="2019-05-13T18:15:00Z"/>
              <w:rFonts w:eastAsiaTheme="minorEastAsia" w:cstheme="minorBidi"/>
              <w:b w:val="0"/>
              <w:noProof/>
              <w:lang w:eastAsia="ja-JP"/>
            </w:rPr>
          </w:pPr>
          <w:ins w:id="56" w:author="Chris Satterlee" w:date="2019-05-13T18:15:00Z">
            <w:r>
              <w:rPr>
                <w:noProof/>
              </w:rPr>
              <w:t>4</w:t>
            </w:r>
            <w:r>
              <w:rPr>
                <w:rFonts w:eastAsiaTheme="minorEastAsia" w:cstheme="minorBidi"/>
                <w:b w:val="0"/>
                <w:noProof/>
                <w:lang w:eastAsia="ja-JP"/>
              </w:rPr>
              <w:tab/>
            </w:r>
            <w:r>
              <w:rPr>
                <w:noProof/>
              </w:rPr>
              <w:t>Calibration</w:t>
            </w:r>
            <w:r>
              <w:rPr>
                <w:noProof/>
              </w:rPr>
              <w:tab/>
            </w:r>
            <w:r>
              <w:rPr>
                <w:noProof/>
              </w:rPr>
              <w:fldChar w:fldCharType="begin"/>
            </w:r>
            <w:r>
              <w:rPr>
                <w:noProof/>
              </w:rPr>
              <w:instrText xml:space="preserve"> PAGEREF _Toc8663763 \h </w:instrText>
            </w:r>
            <w:r>
              <w:rPr>
                <w:noProof/>
              </w:rPr>
            </w:r>
          </w:ins>
          <w:r>
            <w:rPr>
              <w:noProof/>
            </w:rPr>
            <w:fldChar w:fldCharType="separate"/>
          </w:r>
          <w:ins w:id="57" w:author="Chris Satterlee" w:date="2019-05-16T17:32:00Z">
            <w:r w:rsidR="009B1DF7">
              <w:rPr>
                <w:noProof/>
              </w:rPr>
              <w:t>20</w:t>
            </w:r>
          </w:ins>
          <w:ins w:id="58" w:author="Chris Satterlee" w:date="2019-05-13T18:15:00Z">
            <w:r>
              <w:rPr>
                <w:noProof/>
              </w:rPr>
              <w:fldChar w:fldCharType="end"/>
            </w:r>
          </w:ins>
        </w:p>
        <w:p w14:paraId="5F8C965D" w14:textId="4624FF82" w:rsidR="00B3229F" w:rsidRDefault="00B3229F">
          <w:pPr>
            <w:pStyle w:val="TOC2"/>
            <w:tabs>
              <w:tab w:val="left" w:pos="960"/>
              <w:tab w:val="right" w:leader="dot" w:pos="10070"/>
            </w:tabs>
            <w:rPr>
              <w:ins w:id="59" w:author="Chris Satterlee" w:date="2019-05-13T18:15:00Z"/>
              <w:rFonts w:eastAsiaTheme="minorEastAsia" w:cstheme="minorBidi"/>
              <w:b w:val="0"/>
              <w:noProof/>
              <w:sz w:val="24"/>
              <w:szCs w:val="24"/>
              <w:lang w:eastAsia="ja-JP"/>
            </w:rPr>
          </w:pPr>
          <w:ins w:id="60" w:author="Chris Satterlee" w:date="2019-05-13T18:15:00Z">
            <w:r>
              <w:rPr>
                <w:noProof/>
              </w:rPr>
              <w:t>4.1</w:t>
            </w:r>
            <w:r>
              <w:rPr>
                <w:rFonts w:eastAsiaTheme="minorEastAsia" w:cstheme="minorBidi"/>
                <w:b w:val="0"/>
                <w:noProof/>
                <w:sz w:val="24"/>
                <w:szCs w:val="24"/>
                <w:lang w:eastAsia="ja-JP"/>
              </w:rPr>
              <w:tab/>
            </w:r>
            <w:r>
              <w:rPr>
                <w:noProof/>
              </w:rPr>
              <w:t>Reference Pyranometer</w:t>
            </w:r>
            <w:r>
              <w:rPr>
                <w:noProof/>
              </w:rPr>
              <w:tab/>
            </w:r>
            <w:r>
              <w:rPr>
                <w:noProof/>
              </w:rPr>
              <w:fldChar w:fldCharType="begin"/>
            </w:r>
            <w:r>
              <w:rPr>
                <w:noProof/>
              </w:rPr>
              <w:instrText xml:space="preserve"> PAGEREF _Toc8663764 \h </w:instrText>
            </w:r>
            <w:r>
              <w:rPr>
                <w:noProof/>
              </w:rPr>
            </w:r>
          </w:ins>
          <w:r>
            <w:rPr>
              <w:noProof/>
            </w:rPr>
            <w:fldChar w:fldCharType="separate"/>
          </w:r>
          <w:ins w:id="61" w:author="Chris Satterlee" w:date="2019-05-16T17:32:00Z">
            <w:r w:rsidR="009B1DF7">
              <w:rPr>
                <w:noProof/>
              </w:rPr>
              <w:t>20</w:t>
            </w:r>
          </w:ins>
          <w:ins w:id="62" w:author="Chris Satterlee" w:date="2019-05-13T18:15:00Z">
            <w:r>
              <w:rPr>
                <w:noProof/>
              </w:rPr>
              <w:fldChar w:fldCharType="end"/>
            </w:r>
          </w:ins>
        </w:p>
        <w:p w14:paraId="2F715423" w14:textId="642093D9" w:rsidR="00B3229F" w:rsidRDefault="00B3229F">
          <w:pPr>
            <w:pStyle w:val="TOC2"/>
            <w:tabs>
              <w:tab w:val="left" w:pos="960"/>
              <w:tab w:val="right" w:leader="dot" w:pos="10070"/>
            </w:tabs>
            <w:rPr>
              <w:ins w:id="63" w:author="Chris Satterlee" w:date="2019-05-13T18:15:00Z"/>
              <w:rFonts w:eastAsiaTheme="minorEastAsia" w:cstheme="minorBidi"/>
              <w:b w:val="0"/>
              <w:noProof/>
              <w:sz w:val="24"/>
              <w:szCs w:val="24"/>
              <w:lang w:eastAsia="ja-JP"/>
            </w:rPr>
          </w:pPr>
          <w:ins w:id="64" w:author="Chris Satterlee" w:date="2019-05-13T18:15:00Z">
            <w:r>
              <w:rPr>
                <w:noProof/>
              </w:rPr>
              <w:t>4.2</w:t>
            </w:r>
            <w:r>
              <w:rPr>
                <w:rFonts w:eastAsiaTheme="minorEastAsia" w:cstheme="minorBidi"/>
                <w:b w:val="0"/>
                <w:noProof/>
                <w:sz w:val="24"/>
                <w:szCs w:val="24"/>
                <w:lang w:eastAsia="ja-JP"/>
              </w:rPr>
              <w:tab/>
            </w:r>
            <w:r>
              <w:rPr>
                <w:noProof/>
              </w:rPr>
              <w:t>Performing the Calibration</w:t>
            </w:r>
            <w:r>
              <w:rPr>
                <w:noProof/>
              </w:rPr>
              <w:tab/>
            </w:r>
            <w:r>
              <w:rPr>
                <w:noProof/>
              </w:rPr>
              <w:fldChar w:fldCharType="begin"/>
            </w:r>
            <w:r>
              <w:rPr>
                <w:noProof/>
              </w:rPr>
              <w:instrText xml:space="preserve"> PAGEREF _Toc8663765 \h </w:instrText>
            </w:r>
            <w:r>
              <w:rPr>
                <w:noProof/>
              </w:rPr>
            </w:r>
          </w:ins>
          <w:r>
            <w:rPr>
              <w:noProof/>
            </w:rPr>
            <w:fldChar w:fldCharType="separate"/>
          </w:r>
          <w:ins w:id="65" w:author="Chris Satterlee" w:date="2019-05-16T17:32:00Z">
            <w:r w:rsidR="009B1DF7">
              <w:rPr>
                <w:noProof/>
              </w:rPr>
              <w:t>20</w:t>
            </w:r>
          </w:ins>
          <w:ins w:id="66" w:author="Chris Satterlee" w:date="2019-05-13T18:15:00Z">
            <w:r>
              <w:rPr>
                <w:noProof/>
              </w:rPr>
              <w:fldChar w:fldCharType="end"/>
            </w:r>
          </w:ins>
        </w:p>
        <w:p w14:paraId="29B5A133" w14:textId="12EBACE5" w:rsidR="00B3229F" w:rsidRDefault="00B3229F">
          <w:pPr>
            <w:pStyle w:val="TOC3"/>
            <w:tabs>
              <w:tab w:val="left" w:pos="1200"/>
              <w:tab w:val="right" w:leader="dot" w:pos="10070"/>
            </w:tabs>
            <w:rPr>
              <w:ins w:id="67" w:author="Chris Satterlee" w:date="2019-05-13T18:15:00Z"/>
              <w:rFonts w:eastAsiaTheme="minorEastAsia" w:cstheme="minorBidi"/>
              <w:noProof/>
              <w:sz w:val="24"/>
              <w:szCs w:val="24"/>
              <w:lang w:eastAsia="ja-JP"/>
            </w:rPr>
          </w:pPr>
          <w:ins w:id="68" w:author="Chris Satterlee" w:date="2019-05-13T18:15:00Z">
            <w:r>
              <w:rPr>
                <w:noProof/>
              </w:rPr>
              <w:t>4.2.1</w:t>
            </w:r>
            <w:r>
              <w:rPr>
                <w:rFonts w:eastAsiaTheme="minorEastAsia" w:cstheme="minorBidi"/>
                <w:noProof/>
                <w:sz w:val="24"/>
                <w:szCs w:val="24"/>
                <w:lang w:eastAsia="ja-JP"/>
              </w:rPr>
              <w:tab/>
            </w:r>
            <w:r>
              <w:rPr>
                <w:noProof/>
              </w:rPr>
              <w:t>PYRANO_CAL</w:t>
            </w:r>
            <w:r>
              <w:rPr>
                <w:noProof/>
              </w:rPr>
              <w:tab/>
            </w:r>
            <w:r>
              <w:rPr>
                <w:noProof/>
              </w:rPr>
              <w:fldChar w:fldCharType="begin"/>
            </w:r>
            <w:r>
              <w:rPr>
                <w:noProof/>
              </w:rPr>
              <w:instrText xml:space="preserve"> PAGEREF _Toc8663766 \h </w:instrText>
            </w:r>
            <w:r>
              <w:rPr>
                <w:noProof/>
              </w:rPr>
            </w:r>
          </w:ins>
          <w:r>
            <w:rPr>
              <w:noProof/>
            </w:rPr>
            <w:fldChar w:fldCharType="separate"/>
          </w:r>
          <w:ins w:id="69" w:author="Chris Satterlee" w:date="2019-05-16T17:32:00Z">
            <w:r w:rsidR="009B1DF7">
              <w:rPr>
                <w:noProof/>
              </w:rPr>
              <w:t>20</w:t>
            </w:r>
          </w:ins>
          <w:ins w:id="70" w:author="Chris Satterlee" w:date="2019-05-13T18:15:00Z">
            <w:r>
              <w:rPr>
                <w:noProof/>
              </w:rPr>
              <w:fldChar w:fldCharType="end"/>
            </w:r>
          </w:ins>
        </w:p>
        <w:p w14:paraId="37F5FD3E" w14:textId="22717673" w:rsidR="00B3229F" w:rsidRDefault="00B3229F">
          <w:pPr>
            <w:pStyle w:val="TOC3"/>
            <w:tabs>
              <w:tab w:val="left" w:pos="1200"/>
              <w:tab w:val="right" w:leader="dot" w:pos="10070"/>
            </w:tabs>
            <w:rPr>
              <w:ins w:id="71" w:author="Chris Satterlee" w:date="2019-05-13T18:15:00Z"/>
              <w:rFonts w:eastAsiaTheme="minorEastAsia" w:cstheme="minorBidi"/>
              <w:noProof/>
              <w:sz w:val="24"/>
              <w:szCs w:val="24"/>
              <w:lang w:eastAsia="ja-JP"/>
            </w:rPr>
          </w:pPr>
          <w:ins w:id="72" w:author="Chris Satterlee" w:date="2019-05-13T18:15:00Z">
            <w:r>
              <w:rPr>
                <w:noProof/>
              </w:rPr>
              <w:t>4.2.2</w:t>
            </w:r>
            <w:r>
              <w:rPr>
                <w:rFonts w:eastAsiaTheme="minorEastAsia" w:cstheme="minorBidi"/>
                <w:noProof/>
                <w:sz w:val="24"/>
                <w:szCs w:val="24"/>
                <w:lang w:eastAsia="ja-JP"/>
              </w:rPr>
              <w:tab/>
            </w:r>
            <w:r>
              <w:rPr>
                <w:noProof/>
              </w:rPr>
              <w:t>Other calibration constants</w:t>
            </w:r>
            <w:r>
              <w:rPr>
                <w:noProof/>
              </w:rPr>
              <w:tab/>
            </w:r>
            <w:r>
              <w:rPr>
                <w:noProof/>
              </w:rPr>
              <w:fldChar w:fldCharType="begin"/>
            </w:r>
            <w:r>
              <w:rPr>
                <w:noProof/>
              </w:rPr>
              <w:instrText xml:space="preserve"> PAGEREF _Toc8663767 \h </w:instrText>
            </w:r>
            <w:r>
              <w:rPr>
                <w:noProof/>
              </w:rPr>
            </w:r>
          </w:ins>
          <w:r>
            <w:rPr>
              <w:noProof/>
            </w:rPr>
            <w:fldChar w:fldCharType="separate"/>
          </w:r>
          <w:ins w:id="73" w:author="Chris Satterlee" w:date="2019-05-16T17:32:00Z">
            <w:r w:rsidR="009B1DF7">
              <w:rPr>
                <w:noProof/>
              </w:rPr>
              <w:t>20</w:t>
            </w:r>
          </w:ins>
          <w:ins w:id="74" w:author="Chris Satterlee" w:date="2019-05-13T18:15:00Z">
            <w:r>
              <w:rPr>
                <w:noProof/>
              </w:rPr>
              <w:fldChar w:fldCharType="end"/>
            </w:r>
          </w:ins>
        </w:p>
        <w:p w14:paraId="58C04A8F" w14:textId="00300FFA" w:rsidR="0007640D" w:rsidDel="007D6B18" w:rsidRDefault="0007640D">
          <w:pPr>
            <w:pStyle w:val="TOC1"/>
            <w:rPr>
              <w:del w:id="75" w:author="Chris Satterlee" w:date="2019-05-13T17:49:00Z"/>
              <w:rFonts w:eastAsiaTheme="minorEastAsia" w:cstheme="minorBidi"/>
              <w:b w:val="0"/>
              <w:noProof/>
              <w:lang w:eastAsia="ja-JP"/>
            </w:rPr>
          </w:pPr>
          <w:del w:id="76" w:author="Chris Satterlee" w:date="2019-05-13T17:49:00Z">
            <w:r w:rsidDel="007D6B18">
              <w:rPr>
                <w:noProof/>
              </w:rPr>
              <w:delText>1</w:delText>
            </w:r>
            <w:r w:rsidDel="007D6B18">
              <w:rPr>
                <w:rFonts w:eastAsiaTheme="minorEastAsia" w:cstheme="minorBidi"/>
                <w:b w:val="0"/>
                <w:noProof/>
                <w:lang w:eastAsia="ja-JP"/>
              </w:rPr>
              <w:tab/>
            </w:r>
            <w:r w:rsidDel="007D6B18">
              <w:rPr>
                <w:noProof/>
              </w:rPr>
              <w:delText>Introduction</w:delText>
            </w:r>
            <w:r w:rsidDel="007D6B18">
              <w:rPr>
                <w:noProof/>
              </w:rPr>
              <w:tab/>
              <w:delText>2</w:delText>
            </w:r>
          </w:del>
        </w:p>
        <w:p w14:paraId="63F92FC8" w14:textId="5F4DD1BA" w:rsidR="0007640D" w:rsidDel="007D6B18" w:rsidRDefault="0007640D">
          <w:pPr>
            <w:pStyle w:val="TOC2"/>
            <w:tabs>
              <w:tab w:val="left" w:pos="960"/>
              <w:tab w:val="right" w:leader="dot" w:pos="10070"/>
            </w:tabs>
            <w:rPr>
              <w:del w:id="77" w:author="Chris Satterlee" w:date="2019-05-13T17:49:00Z"/>
              <w:rFonts w:eastAsiaTheme="minorEastAsia" w:cstheme="minorBidi"/>
              <w:b w:val="0"/>
              <w:noProof/>
              <w:sz w:val="24"/>
              <w:szCs w:val="24"/>
              <w:lang w:eastAsia="ja-JP"/>
            </w:rPr>
          </w:pPr>
          <w:del w:id="78" w:author="Chris Satterlee" w:date="2019-05-13T17:49:00Z">
            <w:r w:rsidDel="007D6B18">
              <w:rPr>
                <w:noProof/>
              </w:rPr>
              <w:delText>1.1</w:delText>
            </w:r>
            <w:r w:rsidDel="007D6B18">
              <w:rPr>
                <w:rFonts w:eastAsiaTheme="minorEastAsia" w:cstheme="minorBidi"/>
                <w:b w:val="0"/>
                <w:noProof/>
                <w:sz w:val="24"/>
                <w:szCs w:val="24"/>
                <w:lang w:eastAsia="ja-JP"/>
              </w:rPr>
              <w:tab/>
            </w:r>
            <w:r w:rsidDel="007D6B18">
              <w:rPr>
                <w:noProof/>
              </w:rPr>
              <w:delText>Modifications to the InstESRE Pyranometer</w:delText>
            </w:r>
            <w:r w:rsidDel="007D6B18">
              <w:rPr>
                <w:noProof/>
              </w:rPr>
              <w:tab/>
              <w:delText>2</w:delText>
            </w:r>
          </w:del>
        </w:p>
        <w:p w14:paraId="69AAF1B5" w14:textId="3AC38889" w:rsidR="0007640D" w:rsidDel="007D6B18" w:rsidRDefault="0007640D">
          <w:pPr>
            <w:pStyle w:val="TOC2"/>
            <w:tabs>
              <w:tab w:val="left" w:pos="960"/>
              <w:tab w:val="right" w:leader="dot" w:pos="10070"/>
            </w:tabs>
            <w:rPr>
              <w:del w:id="79" w:author="Chris Satterlee" w:date="2019-05-13T17:49:00Z"/>
              <w:rFonts w:eastAsiaTheme="minorEastAsia" w:cstheme="minorBidi"/>
              <w:b w:val="0"/>
              <w:noProof/>
              <w:sz w:val="24"/>
              <w:szCs w:val="24"/>
              <w:lang w:eastAsia="ja-JP"/>
            </w:rPr>
          </w:pPr>
          <w:del w:id="80" w:author="Chris Satterlee" w:date="2019-05-13T17:49:00Z">
            <w:r w:rsidDel="007D6B18">
              <w:rPr>
                <w:noProof/>
              </w:rPr>
              <w:delText>1.2</w:delText>
            </w:r>
            <w:r w:rsidDel="007D6B18">
              <w:rPr>
                <w:rFonts w:eastAsiaTheme="minorEastAsia" w:cstheme="minorBidi"/>
                <w:b w:val="0"/>
                <w:noProof/>
                <w:sz w:val="24"/>
                <w:szCs w:val="24"/>
                <w:lang w:eastAsia="ja-JP"/>
              </w:rPr>
              <w:tab/>
            </w:r>
            <w:r w:rsidDel="007D6B18">
              <w:rPr>
                <w:noProof/>
              </w:rPr>
              <w:delText>Connections</w:delText>
            </w:r>
            <w:r w:rsidDel="007D6B18">
              <w:rPr>
                <w:noProof/>
              </w:rPr>
              <w:tab/>
              <w:delText>2</w:delText>
            </w:r>
          </w:del>
        </w:p>
        <w:p w14:paraId="5E0795BA" w14:textId="17499053" w:rsidR="0007640D" w:rsidDel="007D6B18" w:rsidRDefault="0007640D">
          <w:pPr>
            <w:pStyle w:val="TOC1"/>
            <w:rPr>
              <w:del w:id="81" w:author="Chris Satterlee" w:date="2019-05-13T17:49:00Z"/>
              <w:rFonts w:eastAsiaTheme="minorEastAsia" w:cstheme="minorBidi"/>
              <w:b w:val="0"/>
              <w:noProof/>
              <w:lang w:eastAsia="ja-JP"/>
            </w:rPr>
          </w:pPr>
          <w:del w:id="82" w:author="Chris Satterlee" w:date="2019-05-13T17:49:00Z">
            <w:r w:rsidDel="007D6B18">
              <w:rPr>
                <w:noProof/>
              </w:rPr>
              <w:delText>2</w:delText>
            </w:r>
            <w:r w:rsidDel="007D6B18">
              <w:rPr>
                <w:rFonts w:eastAsiaTheme="minorEastAsia" w:cstheme="minorBidi"/>
                <w:b w:val="0"/>
                <w:noProof/>
                <w:lang w:eastAsia="ja-JP"/>
              </w:rPr>
              <w:tab/>
            </w:r>
            <w:r w:rsidDel="007D6B18">
              <w:rPr>
                <w:noProof/>
              </w:rPr>
              <w:delText>Building the Modified InstESRE Pyranometer</w:delText>
            </w:r>
            <w:r w:rsidDel="007D6B18">
              <w:rPr>
                <w:noProof/>
              </w:rPr>
              <w:tab/>
              <w:delText>5</w:delText>
            </w:r>
          </w:del>
        </w:p>
        <w:p w14:paraId="6407ECC4" w14:textId="2CC70A35" w:rsidR="0007640D" w:rsidDel="007D6B18" w:rsidRDefault="0007640D">
          <w:pPr>
            <w:pStyle w:val="TOC2"/>
            <w:tabs>
              <w:tab w:val="left" w:pos="960"/>
              <w:tab w:val="right" w:leader="dot" w:pos="10070"/>
            </w:tabs>
            <w:rPr>
              <w:del w:id="83" w:author="Chris Satterlee" w:date="2019-05-13T17:49:00Z"/>
              <w:rFonts w:eastAsiaTheme="minorEastAsia" w:cstheme="minorBidi"/>
              <w:b w:val="0"/>
              <w:noProof/>
              <w:sz w:val="24"/>
              <w:szCs w:val="24"/>
              <w:lang w:eastAsia="ja-JP"/>
            </w:rPr>
          </w:pPr>
          <w:del w:id="84" w:author="Chris Satterlee" w:date="2019-05-13T17:49:00Z">
            <w:r w:rsidDel="007D6B18">
              <w:rPr>
                <w:noProof/>
              </w:rPr>
              <w:delText>2.1</w:delText>
            </w:r>
            <w:r w:rsidDel="007D6B18">
              <w:rPr>
                <w:rFonts w:eastAsiaTheme="minorEastAsia" w:cstheme="minorBidi"/>
                <w:b w:val="0"/>
                <w:noProof/>
                <w:sz w:val="24"/>
                <w:szCs w:val="24"/>
                <w:lang w:eastAsia="ja-JP"/>
              </w:rPr>
              <w:tab/>
            </w:r>
            <w:r w:rsidDel="007D6B18">
              <w:rPr>
                <w:noProof/>
              </w:rPr>
              <w:delText>Ordering the InstESRE kit</w:delText>
            </w:r>
            <w:r w:rsidDel="007D6B18">
              <w:rPr>
                <w:noProof/>
              </w:rPr>
              <w:tab/>
              <w:delText>5</w:delText>
            </w:r>
          </w:del>
        </w:p>
        <w:p w14:paraId="1F130022" w14:textId="2F2CFD94" w:rsidR="0007640D" w:rsidDel="007D6B18" w:rsidRDefault="0007640D">
          <w:pPr>
            <w:pStyle w:val="TOC2"/>
            <w:tabs>
              <w:tab w:val="left" w:pos="960"/>
              <w:tab w:val="right" w:leader="dot" w:pos="10070"/>
            </w:tabs>
            <w:rPr>
              <w:del w:id="85" w:author="Chris Satterlee" w:date="2019-05-13T17:49:00Z"/>
              <w:rFonts w:eastAsiaTheme="minorEastAsia" w:cstheme="minorBidi"/>
              <w:b w:val="0"/>
              <w:noProof/>
              <w:sz w:val="24"/>
              <w:szCs w:val="24"/>
              <w:lang w:eastAsia="ja-JP"/>
            </w:rPr>
          </w:pPr>
          <w:del w:id="86" w:author="Chris Satterlee" w:date="2019-05-13T17:49:00Z">
            <w:r w:rsidDel="007D6B18">
              <w:rPr>
                <w:noProof/>
              </w:rPr>
              <w:delText>2.2</w:delText>
            </w:r>
            <w:r w:rsidDel="007D6B18">
              <w:rPr>
                <w:rFonts w:eastAsiaTheme="minorEastAsia" w:cstheme="minorBidi"/>
                <w:b w:val="0"/>
                <w:noProof/>
                <w:sz w:val="24"/>
                <w:szCs w:val="24"/>
                <w:lang w:eastAsia="ja-JP"/>
              </w:rPr>
              <w:tab/>
            </w:r>
            <w:r w:rsidDel="007D6B18">
              <w:rPr>
                <w:noProof/>
              </w:rPr>
              <w:delText>Buying Other Parts</w:delText>
            </w:r>
            <w:r w:rsidDel="007D6B18">
              <w:rPr>
                <w:noProof/>
              </w:rPr>
              <w:tab/>
              <w:delText>5</w:delText>
            </w:r>
          </w:del>
        </w:p>
        <w:p w14:paraId="36F8E587" w14:textId="52178566" w:rsidR="0007640D" w:rsidDel="007D6B18" w:rsidRDefault="0007640D">
          <w:pPr>
            <w:pStyle w:val="TOC2"/>
            <w:tabs>
              <w:tab w:val="left" w:pos="960"/>
              <w:tab w:val="right" w:leader="dot" w:pos="10070"/>
            </w:tabs>
            <w:rPr>
              <w:del w:id="87" w:author="Chris Satterlee" w:date="2019-05-13T17:49:00Z"/>
              <w:rFonts w:eastAsiaTheme="minorEastAsia" w:cstheme="minorBidi"/>
              <w:b w:val="0"/>
              <w:noProof/>
              <w:sz w:val="24"/>
              <w:szCs w:val="24"/>
              <w:lang w:eastAsia="ja-JP"/>
            </w:rPr>
          </w:pPr>
          <w:del w:id="88" w:author="Chris Satterlee" w:date="2019-05-13T17:49:00Z">
            <w:r w:rsidDel="007D6B18">
              <w:rPr>
                <w:noProof/>
              </w:rPr>
              <w:delText>2.3</w:delText>
            </w:r>
            <w:r w:rsidDel="007D6B18">
              <w:rPr>
                <w:rFonts w:eastAsiaTheme="minorEastAsia" w:cstheme="minorBidi"/>
                <w:b w:val="0"/>
                <w:noProof/>
                <w:sz w:val="24"/>
                <w:szCs w:val="24"/>
                <w:lang w:eastAsia="ja-JP"/>
              </w:rPr>
              <w:tab/>
            </w:r>
            <w:r w:rsidDel="007D6B18">
              <w:rPr>
                <w:noProof/>
              </w:rPr>
              <w:delText>Assembly Instructions</w:delText>
            </w:r>
            <w:r w:rsidDel="007D6B18">
              <w:rPr>
                <w:noProof/>
              </w:rPr>
              <w:tab/>
              <w:delText>7</w:delText>
            </w:r>
          </w:del>
        </w:p>
        <w:p w14:paraId="058A4955" w14:textId="319724CD" w:rsidR="0007640D" w:rsidDel="007D6B18" w:rsidRDefault="0007640D">
          <w:pPr>
            <w:pStyle w:val="TOC1"/>
            <w:rPr>
              <w:del w:id="89" w:author="Chris Satterlee" w:date="2019-05-13T17:49:00Z"/>
              <w:rFonts w:eastAsiaTheme="minorEastAsia" w:cstheme="minorBidi"/>
              <w:b w:val="0"/>
              <w:noProof/>
              <w:lang w:eastAsia="ja-JP"/>
            </w:rPr>
          </w:pPr>
          <w:del w:id="90" w:author="Chris Satterlee" w:date="2019-05-13T17:49:00Z">
            <w:r w:rsidDel="007D6B18">
              <w:rPr>
                <w:noProof/>
              </w:rPr>
              <w:delText>3</w:delText>
            </w:r>
            <w:r w:rsidDel="007D6B18">
              <w:rPr>
                <w:rFonts w:eastAsiaTheme="minorEastAsia" w:cstheme="minorBidi"/>
                <w:b w:val="0"/>
                <w:noProof/>
                <w:lang w:eastAsia="ja-JP"/>
              </w:rPr>
              <w:tab/>
            </w:r>
            <w:r w:rsidDel="007D6B18">
              <w:rPr>
                <w:noProof/>
              </w:rPr>
              <w:delText>Running Tests</w:delText>
            </w:r>
            <w:r w:rsidDel="007D6B18">
              <w:rPr>
                <w:noProof/>
              </w:rPr>
              <w:tab/>
              <w:delText>16</w:delText>
            </w:r>
          </w:del>
        </w:p>
        <w:p w14:paraId="252BFAD4" w14:textId="4E52EBA9" w:rsidR="0007640D" w:rsidDel="007D6B18" w:rsidRDefault="0007640D">
          <w:pPr>
            <w:pStyle w:val="TOC2"/>
            <w:tabs>
              <w:tab w:val="left" w:pos="960"/>
              <w:tab w:val="right" w:leader="dot" w:pos="10070"/>
            </w:tabs>
            <w:rPr>
              <w:del w:id="91" w:author="Chris Satterlee" w:date="2019-05-13T17:49:00Z"/>
              <w:rFonts w:eastAsiaTheme="minorEastAsia" w:cstheme="minorBidi"/>
              <w:b w:val="0"/>
              <w:noProof/>
              <w:sz w:val="24"/>
              <w:szCs w:val="24"/>
              <w:lang w:eastAsia="ja-JP"/>
            </w:rPr>
          </w:pPr>
          <w:del w:id="92" w:author="Chris Satterlee" w:date="2019-05-13T17:49:00Z">
            <w:r w:rsidDel="007D6B18">
              <w:rPr>
                <w:noProof/>
              </w:rPr>
              <w:delText>3.1</w:delText>
            </w:r>
            <w:r w:rsidDel="007D6B18">
              <w:rPr>
                <w:rFonts w:eastAsiaTheme="minorEastAsia" w:cstheme="minorBidi"/>
                <w:b w:val="0"/>
                <w:noProof/>
                <w:sz w:val="24"/>
                <w:szCs w:val="24"/>
                <w:lang w:eastAsia="ja-JP"/>
              </w:rPr>
              <w:tab/>
            </w:r>
            <w:r w:rsidDel="007D6B18">
              <w:rPr>
                <w:noProof/>
              </w:rPr>
              <w:delText>Install Arduino Application</w:delText>
            </w:r>
            <w:r w:rsidDel="007D6B18">
              <w:rPr>
                <w:noProof/>
              </w:rPr>
              <w:tab/>
              <w:delText>16</w:delText>
            </w:r>
          </w:del>
        </w:p>
        <w:p w14:paraId="23424C4B" w14:textId="1312F8B1" w:rsidR="0007640D" w:rsidDel="007D6B18" w:rsidRDefault="0007640D">
          <w:pPr>
            <w:pStyle w:val="TOC2"/>
            <w:tabs>
              <w:tab w:val="left" w:pos="960"/>
              <w:tab w:val="right" w:leader="dot" w:pos="10070"/>
            </w:tabs>
            <w:rPr>
              <w:del w:id="93" w:author="Chris Satterlee" w:date="2019-05-13T17:49:00Z"/>
              <w:rFonts w:eastAsiaTheme="minorEastAsia" w:cstheme="minorBidi"/>
              <w:b w:val="0"/>
              <w:noProof/>
              <w:sz w:val="24"/>
              <w:szCs w:val="24"/>
              <w:lang w:eastAsia="ja-JP"/>
            </w:rPr>
          </w:pPr>
          <w:del w:id="94" w:author="Chris Satterlee" w:date="2019-05-13T17:49:00Z">
            <w:r w:rsidDel="007D6B18">
              <w:rPr>
                <w:noProof/>
              </w:rPr>
              <w:delText>3.2</w:delText>
            </w:r>
            <w:r w:rsidDel="007D6B18">
              <w:rPr>
                <w:rFonts w:eastAsiaTheme="minorEastAsia" w:cstheme="minorBidi"/>
                <w:b w:val="0"/>
                <w:noProof/>
                <w:sz w:val="24"/>
                <w:szCs w:val="24"/>
                <w:lang w:eastAsia="ja-JP"/>
              </w:rPr>
              <w:tab/>
            </w:r>
            <w:r w:rsidDel="007D6B18">
              <w:rPr>
                <w:noProof/>
              </w:rPr>
              <w:delText>Install Adafruit ADS1X15 Arduino Library</w:delText>
            </w:r>
            <w:r w:rsidDel="007D6B18">
              <w:rPr>
                <w:noProof/>
              </w:rPr>
              <w:tab/>
              <w:delText>16</w:delText>
            </w:r>
          </w:del>
        </w:p>
        <w:p w14:paraId="41759257" w14:textId="4D3D03D6" w:rsidR="0007640D" w:rsidDel="007D6B18" w:rsidRDefault="0007640D">
          <w:pPr>
            <w:pStyle w:val="TOC2"/>
            <w:tabs>
              <w:tab w:val="left" w:pos="960"/>
              <w:tab w:val="right" w:leader="dot" w:pos="10070"/>
            </w:tabs>
            <w:rPr>
              <w:del w:id="95" w:author="Chris Satterlee" w:date="2019-05-13T17:49:00Z"/>
              <w:rFonts w:eastAsiaTheme="minorEastAsia" w:cstheme="minorBidi"/>
              <w:b w:val="0"/>
              <w:noProof/>
              <w:sz w:val="24"/>
              <w:szCs w:val="24"/>
              <w:lang w:eastAsia="ja-JP"/>
            </w:rPr>
          </w:pPr>
          <w:del w:id="96" w:author="Chris Satterlee" w:date="2019-05-13T17:49:00Z">
            <w:r w:rsidDel="007D6B18">
              <w:rPr>
                <w:noProof/>
              </w:rPr>
              <w:delText>3.3</w:delText>
            </w:r>
            <w:r w:rsidDel="007D6B18">
              <w:rPr>
                <w:rFonts w:eastAsiaTheme="minorEastAsia" w:cstheme="minorBidi"/>
                <w:b w:val="0"/>
                <w:noProof/>
                <w:sz w:val="24"/>
                <w:szCs w:val="24"/>
                <w:lang w:eastAsia="ja-JP"/>
              </w:rPr>
              <w:tab/>
            </w:r>
            <w:r w:rsidDel="007D6B18">
              <w:rPr>
                <w:noProof/>
              </w:rPr>
              <w:delText>Run Generic ADS1X15 Test</w:delText>
            </w:r>
            <w:r w:rsidDel="007D6B18">
              <w:rPr>
                <w:noProof/>
              </w:rPr>
              <w:tab/>
              <w:delText>16</w:delText>
            </w:r>
          </w:del>
        </w:p>
        <w:p w14:paraId="567BFD2E" w14:textId="0EB10D44" w:rsidR="0007640D" w:rsidDel="007D6B18" w:rsidRDefault="0007640D">
          <w:pPr>
            <w:pStyle w:val="TOC2"/>
            <w:tabs>
              <w:tab w:val="left" w:pos="960"/>
              <w:tab w:val="right" w:leader="dot" w:pos="10070"/>
            </w:tabs>
            <w:rPr>
              <w:del w:id="97" w:author="Chris Satterlee" w:date="2019-05-13T17:49:00Z"/>
              <w:rFonts w:eastAsiaTheme="minorEastAsia" w:cstheme="minorBidi"/>
              <w:b w:val="0"/>
              <w:noProof/>
              <w:sz w:val="24"/>
              <w:szCs w:val="24"/>
              <w:lang w:eastAsia="ja-JP"/>
            </w:rPr>
          </w:pPr>
          <w:del w:id="98" w:author="Chris Satterlee" w:date="2019-05-13T17:49:00Z">
            <w:r w:rsidDel="007D6B18">
              <w:rPr>
                <w:noProof/>
              </w:rPr>
              <w:delText>3.4</w:delText>
            </w:r>
            <w:r w:rsidDel="007D6B18">
              <w:rPr>
                <w:rFonts w:eastAsiaTheme="minorEastAsia" w:cstheme="minorBidi"/>
                <w:b w:val="0"/>
                <w:noProof/>
                <w:sz w:val="24"/>
                <w:szCs w:val="24"/>
                <w:lang w:eastAsia="ja-JP"/>
              </w:rPr>
              <w:tab/>
            </w:r>
            <w:r w:rsidDel="007D6B18">
              <w:rPr>
                <w:noProof/>
              </w:rPr>
              <w:delText>Run ADS1115_Pyranometer_Test</w:delText>
            </w:r>
            <w:r w:rsidDel="007D6B18">
              <w:rPr>
                <w:noProof/>
              </w:rPr>
              <w:tab/>
              <w:delText>18</w:delText>
            </w:r>
          </w:del>
        </w:p>
        <w:p w14:paraId="6DACA4ED" w14:textId="34BD4CC2" w:rsidR="0007640D" w:rsidDel="007D6B18" w:rsidRDefault="0007640D">
          <w:pPr>
            <w:pStyle w:val="TOC1"/>
            <w:rPr>
              <w:del w:id="99" w:author="Chris Satterlee" w:date="2019-05-13T17:49:00Z"/>
              <w:rFonts w:eastAsiaTheme="minorEastAsia" w:cstheme="minorBidi"/>
              <w:b w:val="0"/>
              <w:noProof/>
              <w:lang w:eastAsia="ja-JP"/>
            </w:rPr>
          </w:pPr>
          <w:del w:id="100" w:author="Chris Satterlee" w:date="2019-05-13T17:49:00Z">
            <w:r w:rsidDel="007D6B18">
              <w:rPr>
                <w:noProof/>
              </w:rPr>
              <w:delText>4</w:delText>
            </w:r>
            <w:r w:rsidDel="007D6B18">
              <w:rPr>
                <w:rFonts w:eastAsiaTheme="minorEastAsia" w:cstheme="minorBidi"/>
                <w:b w:val="0"/>
                <w:noProof/>
                <w:lang w:eastAsia="ja-JP"/>
              </w:rPr>
              <w:tab/>
            </w:r>
            <w:r w:rsidDel="007D6B18">
              <w:rPr>
                <w:noProof/>
              </w:rPr>
              <w:delText>Calibration</w:delText>
            </w:r>
            <w:r w:rsidDel="007D6B18">
              <w:rPr>
                <w:noProof/>
              </w:rPr>
              <w:tab/>
              <w:delText>20</w:delText>
            </w:r>
          </w:del>
        </w:p>
        <w:p w14:paraId="1340026D" w14:textId="73859DAC" w:rsidR="0007640D" w:rsidDel="007D6B18" w:rsidRDefault="0007640D">
          <w:pPr>
            <w:pStyle w:val="TOC2"/>
            <w:tabs>
              <w:tab w:val="left" w:pos="960"/>
              <w:tab w:val="right" w:leader="dot" w:pos="10070"/>
            </w:tabs>
            <w:rPr>
              <w:del w:id="101" w:author="Chris Satterlee" w:date="2019-05-13T17:49:00Z"/>
              <w:rFonts w:eastAsiaTheme="minorEastAsia" w:cstheme="minorBidi"/>
              <w:b w:val="0"/>
              <w:noProof/>
              <w:sz w:val="24"/>
              <w:szCs w:val="24"/>
              <w:lang w:eastAsia="ja-JP"/>
            </w:rPr>
          </w:pPr>
          <w:del w:id="102" w:author="Chris Satterlee" w:date="2019-05-13T17:49:00Z">
            <w:r w:rsidDel="007D6B18">
              <w:rPr>
                <w:noProof/>
              </w:rPr>
              <w:delText>4.1</w:delText>
            </w:r>
            <w:r w:rsidDel="007D6B18">
              <w:rPr>
                <w:rFonts w:eastAsiaTheme="minorEastAsia" w:cstheme="minorBidi"/>
                <w:b w:val="0"/>
                <w:noProof/>
                <w:sz w:val="24"/>
                <w:szCs w:val="24"/>
                <w:lang w:eastAsia="ja-JP"/>
              </w:rPr>
              <w:tab/>
            </w:r>
            <w:r w:rsidDel="007D6B18">
              <w:rPr>
                <w:noProof/>
              </w:rPr>
              <w:delText>Reference Pyranometer</w:delText>
            </w:r>
            <w:r w:rsidDel="007D6B18">
              <w:rPr>
                <w:noProof/>
              </w:rPr>
              <w:tab/>
              <w:delText>20</w:delText>
            </w:r>
          </w:del>
        </w:p>
        <w:p w14:paraId="19A9B97C" w14:textId="749CD273" w:rsidR="0007640D" w:rsidDel="007D6B18" w:rsidRDefault="0007640D">
          <w:pPr>
            <w:pStyle w:val="TOC2"/>
            <w:tabs>
              <w:tab w:val="left" w:pos="960"/>
              <w:tab w:val="right" w:leader="dot" w:pos="10070"/>
            </w:tabs>
            <w:rPr>
              <w:del w:id="103" w:author="Chris Satterlee" w:date="2019-05-13T17:49:00Z"/>
              <w:rFonts w:eastAsiaTheme="minorEastAsia" w:cstheme="minorBidi"/>
              <w:b w:val="0"/>
              <w:noProof/>
              <w:sz w:val="24"/>
              <w:szCs w:val="24"/>
              <w:lang w:eastAsia="ja-JP"/>
            </w:rPr>
          </w:pPr>
          <w:del w:id="104" w:author="Chris Satterlee" w:date="2019-05-13T17:49:00Z">
            <w:r w:rsidDel="007D6B18">
              <w:rPr>
                <w:noProof/>
              </w:rPr>
              <w:delText>4.2</w:delText>
            </w:r>
            <w:r w:rsidDel="007D6B18">
              <w:rPr>
                <w:rFonts w:eastAsiaTheme="minorEastAsia" w:cstheme="minorBidi"/>
                <w:b w:val="0"/>
                <w:noProof/>
                <w:sz w:val="24"/>
                <w:szCs w:val="24"/>
                <w:lang w:eastAsia="ja-JP"/>
              </w:rPr>
              <w:tab/>
            </w:r>
            <w:r w:rsidDel="007D6B18">
              <w:rPr>
                <w:noProof/>
              </w:rPr>
              <w:delText>Performing the Calibration</w:delText>
            </w:r>
            <w:r w:rsidDel="007D6B18">
              <w:rPr>
                <w:noProof/>
              </w:rPr>
              <w:tab/>
              <w:delText>20</w:delText>
            </w:r>
          </w:del>
        </w:p>
        <w:p w14:paraId="1F3D9221" w14:textId="24AAE151" w:rsidR="0007640D" w:rsidDel="007D6B18" w:rsidRDefault="0007640D">
          <w:pPr>
            <w:pStyle w:val="TOC3"/>
            <w:tabs>
              <w:tab w:val="left" w:pos="1200"/>
              <w:tab w:val="right" w:leader="dot" w:pos="10070"/>
            </w:tabs>
            <w:rPr>
              <w:del w:id="105" w:author="Chris Satterlee" w:date="2019-05-13T17:49:00Z"/>
              <w:rFonts w:eastAsiaTheme="minorEastAsia" w:cstheme="minorBidi"/>
              <w:noProof/>
              <w:sz w:val="24"/>
              <w:szCs w:val="24"/>
              <w:lang w:eastAsia="ja-JP"/>
            </w:rPr>
          </w:pPr>
          <w:del w:id="106" w:author="Chris Satterlee" w:date="2019-05-13T17:49:00Z">
            <w:r w:rsidDel="007D6B18">
              <w:rPr>
                <w:noProof/>
              </w:rPr>
              <w:delText>4.2.1</w:delText>
            </w:r>
            <w:r w:rsidDel="007D6B18">
              <w:rPr>
                <w:rFonts w:eastAsiaTheme="minorEastAsia" w:cstheme="minorBidi"/>
                <w:noProof/>
                <w:sz w:val="24"/>
                <w:szCs w:val="24"/>
                <w:lang w:eastAsia="ja-JP"/>
              </w:rPr>
              <w:tab/>
            </w:r>
            <w:r w:rsidDel="007D6B18">
              <w:rPr>
                <w:noProof/>
              </w:rPr>
              <w:delText>PYRANO_CAL</w:delText>
            </w:r>
            <w:r w:rsidDel="007D6B18">
              <w:rPr>
                <w:noProof/>
              </w:rPr>
              <w:tab/>
              <w:delText>20</w:delText>
            </w:r>
          </w:del>
        </w:p>
        <w:p w14:paraId="181BCBCA" w14:textId="4D3D7E4E" w:rsidR="0007640D" w:rsidDel="007D6B18" w:rsidRDefault="0007640D">
          <w:pPr>
            <w:pStyle w:val="TOC3"/>
            <w:tabs>
              <w:tab w:val="left" w:pos="1200"/>
              <w:tab w:val="right" w:leader="dot" w:pos="10070"/>
            </w:tabs>
            <w:rPr>
              <w:del w:id="107" w:author="Chris Satterlee" w:date="2019-05-13T17:49:00Z"/>
              <w:rFonts w:eastAsiaTheme="minorEastAsia" w:cstheme="minorBidi"/>
              <w:noProof/>
              <w:sz w:val="24"/>
              <w:szCs w:val="24"/>
              <w:lang w:eastAsia="ja-JP"/>
            </w:rPr>
          </w:pPr>
          <w:del w:id="108" w:author="Chris Satterlee" w:date="2019-05-13T17:49:00Z">
            <w:r w:rsidDel="007D6B18">
              <w:rPr>
                <w:noProof/>
              </w:rPr>
              <w:delText>4.2.2</w:delText>
            </w:r>
            <w:r w:rsidDel="007D6B18">
              <w:rPr>
                <w:rFonts w:eastAsiaTheme="minorEastAsia" w:cstheme="minorBidi"/>
                <w:noProof/>
                <w:sz w:val="24"/>
                <w:szCs w:val="24"/>
                <w:lang w:eastAsia="ja-JP"/>
              </w:rPr>
              <w:tab/>
            </w:r>
            <w:r w:rsidDel="007D6B18">
              <w:rPr>
                <w:noProof/>
              </w:rPr>
              <w:delText>Other calibration constants</w:delText>
            </w:r>
            <w:r w:rsidDel="007D6B18">
              <w:rPr>
                <w:noProof/>
              </w:rPr>
              <w:tab/>
              <w:delText>20</w:delText>
            </w:r>
          </w:del>
        </w:p>
        <w:p w14:paraId="1EEAFFBE" w14:textId="24B89887" w:rsidR="007C4001" w:rsidRDefault="003471A4" w:rsidP="007C4001">
          <w:pPr>
            <w:rPr>
              <w:noProof/>
            </w:rPr>
          </w:pPr>
          <w:r>
            <w:rPr>
              <w:rFonts w:asciiTheme="minorHAnsi" w:hAnsiTheme="minorHAnsi"/>
              <w:b/>
              <w:szCs w:val="24"/>
            </w:rPr>
            <w:fldChar w:fldCharType="end"/>
          </w:r>
        </w:p>
      </w:sdtContent>
    </w:sdt>
    <w:p w14:paraId="7D40A5B9" w14:textId="2BD6CE9D" w:rsidR="00F44939" w:rsidRDefault="001440CE" w:rsidP="007C4001">
      <w:pPr>
        <w:rPr>
          <w:b/>
          <w:sz w:val="28"/>
          <w:szCs w:val="28"/>
        </w:rPr>
      </w:pPr>
      <w:r w:rsidRPr="001440CE">
        <w:rPr>
          <w:b/>
          <w:sz w:val="28"/>
          <w:szCs w:val="28"/>
        </w:rPr>
        <w:t>Table of Figures</w:t>
      </w:r>
    </w:p>
    <w:p w14:paraId="1ABA9BC0" w14:textId="77777777" w:rsidR="0038645B" w:rsidRPr="007C4001" w:rsidRDefault="0038645B" w:rsidP="007C4001">
      <w:pPr>
        <w:rPr>
          <w:noProof/>
        </w:rPr>
      </w:pPr>
    </w:p>
    <w:p w14:paraId="7FA9E1ED" w14:textId="4494CF62" w:rsidR="00B3229F" w:rsidRDefault="00873850">
      <w:pPr>
        <w:pStyle w:val="TableofFigures"/>
        <w:tabs>
          <w:tab w:val="right" w:leader="dot" w:pos="10070"/>
        </w:tabs>
        <w:rPr>
          <w:ins w:id="109" w:author="Chris Satterlee" w:date="2019-05-13T18:15:00Z"/>
          <w:rFonts w:asciiTheme="minorHAnsi" w:eastAsiaTheme="minorEastAsia" w:hAnsiTheme="minorHAnsi" w:cstheme="minorBidi"/>
          <w:noProof/>
          <w:szCs w:val="24"/>
          <w:lang w:eastAsia="ja-JP"/>
        </w:rPr>
      </w:pPr>
      <w:r>
        <w:fldChar w:fldCharType="begin"/>
      </w:r>
      <w:r>
        <w:instrText xml:space="preserve"> TOC \h \z \c "Figure" </w:instrText>
      </w:r>
      <w:r>
        <w:fldChar w:fldCharType="separate"/>
      </w:r>
      <w:ins w:id="110" w:author="Chris Satterlee" w:date="2019-05-13T18:15:00Z">
        <w:r w:rsidR="00B3229F" w:rsidRPr="006B19E4">
          <w:rPr>
            <w:rStyle w:val="Hyperlink"/>
            <w:rFonts w:eastAsiaTheme="majorEastAsia"/>
            <w:noProof/>
          </w:rPr>
          <w:fldChar w:fldCharType="begin"/>
        </w:r>
        <w:r w:rsidR="00B3229F" w:rsidRPr="006B19E4">
          <w:rPr>
            <w:rStyle w:val="Hyperlink"/>
            <w:rFonts w:eastAsiaTheme="majorEastAsia"/>
            <w:noProof/>
          </w:rPr>
          <w:instrText xml:space="preserve"> </w:instrText>
        </w:r>
        <w:r w:rsidR="00B3229F">
          <w:rPr>
            <w:noProof/>
          </w:rPr>
          <w:instrText>HYPERLINK \l "_Toc8663768"</w:instrText>
        </w:r>
        <w:r w:rsidR="00B3229F" w:rsidRPr="006B19E4">
          <w:rPr>
            <w:rStyle w:val="Hyperlink"/>
            <w:rFonts w:eastAsiaTheme="majorEastAsia"/>
            <w:noProof/>
          </w:rPr>
          <w:instrText xml:space="preserve"> </w:instrText>
        </w:r>
        <w:r w:rsidR="00B3229F" w:rsidRPr="006B19E4">
          <w:rPr>
            <w:rStyle w:val="Hyperlink"/>
            <w:rFonts w:eastAsiaTheme="majorEastAsia"/>
            <w:noProof/>
          </w:rPr>
        </w:r>
        <w:r w:rsidR="00B3229F" w:rsidRPr="006B19E4">
          <w:rPr>
            <w:rStyle w:val="Hyperlink"/>
            <w:rFonts w:eastAsiaTheme="majorEastAsia"/>
            <w:noProof/>
          </w:rPr>
          <w:fldChar w:fldCharType="separate"/>
        </w:r>
        <w:r w:rsidR="00B3229F" w:rsidRPr="006B19E4">
          <w:rPr>
            <w:rStyle w:val="Hyperlink"/>
            <w:rFonts w:eastAsiaTheme="majorEastAsia"/>
            <w:noProof/>
          </w:rPr>
          <w:t>Figure 1: Pyranometer connections</w:t>
        </w:r>
        <w:r w:rsidR="00B3229F">
          <w:rPr>
            <w:noProof/>
            <w:webHidden/>
          </w:rPr>
          <w:tab/>
        </w:r>
        <w:r w:rsidR="00B3229F">
          <w:rPr>
            <w:noProof/>
            <w:webHidden/>
          </w:rPr>
          <w:fldChar w:fldCharType="begin"/>
        </w:r>
        <w:r w:rsidR="00B3229F">
          <w:rPr>
            <w:noProof/>
            <w:webHidden/>
          </w:rPr>
          <w:instrText xml:space="preserve"> PAGEREF _Toc8663768 \h </w:instrText>
        </w:r>
        <w:r w:rsidR="00B3229F">
          <w:rPr>
            <w:noProof/>
            <w:webHidden/>
          </w:rPr>
        </w:r>
      </w:ins>
      <w:r w:rsidR="00B3229F">
        <w:rPr>
          <w:noProof/>
          <w:webHidden/>
        </w:rPr>
        <w:fldChar w:fldCharType="separate"/>
      </w:r>
      <w:ins w:id="111" w:author="Chris Satterlee" w:date="2019-05-16T17:32:00Z">
        <w:r w:rsidR="009B1DF7">
          <w:rPr>
            <w:noProof/>
            <w:webHidden/>
          </w:rPr>
          <w:t>3</w:t>
        </w:r>
      </w:ins>
      <w:ins w:id="112" w:author="Chris Satterlee" w:date="2019-05-13T18:15:00Z">
        <w:r w:rsidR="00B3229F">
          <w:rPr>
            <w:noProof/>
            <w:webHidden/>
          </w:rPr>
          <w:fldChar w:fldCharType="end"/>
        </w:r>
        <w:r w:rsidR="00B3229F" w:rsidRPr="006B19E4">
          <w:rPr>
            <w:rStyle w:val="Hyperlink"/>
            <w:rFonts w:eastAsiaTheme="majorEastAsia"/>
            <w:noProof/>
          </w:rPr>
          <w:fldChar w:fldCharType="end"/>
        </w:r>
      </w:ins>
    </w:p>
    <w:p w14:paraId="334D30AB" w14:textId="2F8B9ED4" w:rsidR="00B3229F" w:rsidRDefault="00B3229F">
      <w:pPr>
        <w:pStyle w:val="TableofFigures"/>
        <w:tabs>
          <w:tab w:val="right" w:leader="dot" w:pos="10070"/>
        </w:tabs>
        <w:rPr>
          <w:ins w:id="113" w:author="Chris Satterlee" w:date="2019-05-13T18:15:00Z"/>
          <w:rFonts w:asciiTheme="minorHAnsi" w:eastAsiaTheme="minorEastAsia" w:hAnsiTheme="minorHAnsi" w:cstheme="minorBidi"/>
          <w:noProof/>
          <w:szCs w:val="24"/>
          <w:lang w:eastAsia="ja-JP"/>
        </w:rPr>
      </w:pPr>
      <w:ins w:id="114" w:author="Chris Satterlee" w:date="2019-05-13T18:15:00Z">
        <w:r w:rsidRPr="006B19E4">
          <w:rPr>
            <w:rStyle w:val="Hyperlink"/>
            <w:rFonts w:eastAsiaTheme="majorEastAsia"/>
            <w:noProof/>
          </w:rPr>
          <w:fldChar w:fldCharType="begin"/>
        </w:r>
        <w:r w:rsidRPr="006B19E4">
          <w:rPr>
            <w:rStyle w:val="Hyperlink"/>
            <w:rFonts w:eastAsiaTheme="majorEastAsia"/>
            <w:noProof/>
          </w:rPr>
          <w:instrText xml:space="preserve"> </w:instrText>
        </w:r>
        <w:r>
          <w:rPr>
            <w:noProof/>
          </w:rPr>
          <w:instrText>HYPERLINK \l "_Toc8663769"</w:instrText>
        </w:r>
        <w:r w:rsidRPr="006B19E4">
          <w:rPr>
            <w:rStyle w:val="Hyperlink"/>
            <w:rFonts w:eastAsiaTheme="majorEastAsia"/>
            <w:noProof/>
          </w:rPr>
          <w:instrText xml:space="preserve"> </w:instrText>
        </w:r>
        <w:r w:rsidRPr="006B19E4">
          <w:rPr>
            <w:rStyle w:val="Hyperlink"/>
            <w:rFonts w:eastAsiaTheme="majorEastAsia"/>
            <w:noProof/>
          </w:rPr>
        </w:r>
        <w:r w:rsidRPr="006B19E4">
          <w:rPr>
            <w:rStyle w:val="Hyperlink"/>
            <w:rFonts w:eastAsiaTheme="majorEastAsia"/>
            <w:noProof/>
          </w:rPr>
          <w:fldChar w:fldCharType="separate"/>
        </w:r>
        <w:r w:rsidRPr="006B19E4">
          <w:rPr>
            <w:rStyle w:val="Hyperlink"/>
            <w:rFonts w:eastAsiaTheme="majorEastAsia"/>
            <w:noProof/>
          </w:rPr>
          <w:t>Figure 2: Test_ADS1X15 Output</w:t>
        </w:r>
        <w:r>
          <w:rPr>
            <w:noProof/>
            <w:webHidden/>
          </w:rPr>
          <w:tab/>
        </w:r>
        <w:r>
          <w:rPr>
            <w:noProof/>
            <w:webHidden/>
          </w:rPr>
          <w:fldChar w:fldCharType="begin"/>
        </w:r>
        <w:r>
          <w:rPr>
            <w:noProof/>
            <w:webHidden/>
          </w:rPr>
          <w:instrText xml:space="preserve"> PAGEREF _Toc8663769 \h </w:instrText>
        </w:r>
        <w:r>
          <w:rPr>
            <w:noProof/>
            <w:webHidden/>
          </w:rPr>
        </w:r>
      </w:ins>
      <w:r>
        <w:rPr>
          <w:noProof/>
          <w:webHidden/>
        </w:rPr>
        <w:fldChar w:fldCharType="separate"/>
      </w:r>
      <w:ins w:id="115" w:author="Chris Satterlee" w:date="2019-05-16T17:32:00Z">
        <w:r w:rsidR="009B1DF7">
          <w:rPr>
            <w:noProof/>
            <w:webHidden/>
          </w:rPr>
          <w:t>17</w:t>
        </w:r>
      </w:ins>
      <w:ins w:id="116" w:author="Chris Satterlee" w:date="2019-05-13T18:15:00Z">
        <w:r>
          <w:rPr>
            <w:noProof/>
            <w:webHidden/>
          </w:rPr>
          <w:fldChar w:fldCharType="end"/>
        </w:r>
        <w:r w:rsidRPr="006B19E4">
          <w:rPr>
            <w:rStyle w:val="Hyperlink"/>
            <w:rFonts w:eastAsiaTheme="majorEastAsia"/>
            <w:noProof/>
          </w:rPr>
          <w:fldChar w:fldCharType="end"/>
        </w:r>
      </w:ins>
    </w:p>
    <w:p w14:paraId="3350D56E" w14:textId="6444556B" w:rsidR="00B3229F" w:rsidRDefault="00B3229F">
      <w:pPr>
        <w:pStyle w:val="TableofFigures"/>
        <w:tabs>
          <w:tab w:val="right" w:leader="dot" w:pos="10070"/>
        </w:tabs>
        <w:rPr>
          <w:ins w:id="117" w:author="Chris Satterlee" w:date="2019-05-13T18:15:00Z"/>
          <w:rFonts w:asciiTheme="minorHAnsi" w:eastAsiaTheme="minorEastAsia" w:hAnsiTheme="minorHAnsi" w:cstheme="minorBidi"/>
          <w:noProof/>
          <w:szCs w:val="24"/>
          <w:lang w:eastAsia="ja-JP"/>
        </w:rPr>
      </w:pPr>
      <w:ins w:id="118" w:author="Chris Satterlee" w:date="2019-05-13T18:15:00Z">
        <w:r w:rsidRPr="006B19E4">
          <w:rPr>
            <w:rStyle w:val="Hyperlink"/>
            <w:rFonts w:eastAsiaTheme="majorEastAsia"/>
            <w:noProof/>
          </w:rPr>
          <w:fldChar w:fldCharType="begin"/>
        </w:r>
        <w:r w:rsidRPr="006B19E4">
          <w:rPr>
            <w:rStyle w:val="Hyperlink"/>
            <w:rFonts w:eastAsiaTheme="majorEastAsia"/>
            <w:noProof/>
          </w:rPr>
          <w:instrText xml:space="preserve"> </w:instrText>
        </w:r>
        <w:r>
          <w:rPr>
            <w:noProof/>
          </w:rPr>
          <w:instrText>HYPERLINK \l "_Toc8663770"</w:instrText>
        </w:r>
        <w:r w:rsidRPr="006B19E4">
          <w:rPr>
            <w:rStyle w:val="Hyperlink"/>
            <w:rFonts w:eastAsiaTheme="majorEastAsia"/>
            <w:noProof/>
          </w:rPr>
          <w:instrText xml:space="preserve"> </w:instrText>
        </w:r>
        <w:r w:rsidRPr="006B19E4">
          <w:rPr>
            <w:rStyle w:val="Hyperlink"/>
            <w:rFonts w:eastAsiaTheme="majorEastAsia"/>
            <w:noProof/>
          </w:rPr>
        </w:r>
        <w:r w:rsidRPr="006B19E4">
          <w:rPr>
            <w:rStyle w:val="Hyperlink"/>
            <w:rFonts w:eastAsiaTheme="majorEastAsia"/>
            <w:noProof/>
          </w:rPr>
          <w:fldChar w:fldCharType="separate"/>
        </w:r>
        <w:r w:rsidRPr="006B19E4">
          <w:rPr>
            <w:rStyle w:val="Hyperlink"/>
            <w:rFonts w:eastAsiaTheme="majorEastAsia"/>
            <w:noProof/>
          </w:rPr>
          <w:t>Figure 3: Test_ADS1115_Pyranometer Output</w:t>
        </w:r>
        <w:r>
          <w:rPr>
            <w:noProof/>
            <w:webHidden/>
          </w:rPr>
          <w:tab/>
        </w:r>
        <w:r>
          <w:rPr>
            <w:noProof/>
            <w:webHidden/>
          </w:rPr>
          <w:fldChar w:fldCharType="begin"/>
        </w:r>
        <w:r>
          <w:rPr>
            <w:noProof/>
            <w:webHidden/>
          </w:rPr>
          <w:instrText xml:space="preserve"> PAGEREF _Toc8663770 \h </w:instrText>
        </w:r>
        <w:r>
          <w:rPr>
            <w:noProof/>
            <w:webHidden/>
          </w:rPr>
        </w:r>
      </w:ins>
      <w:r>
        <w:rPr>
          <w:noProof/>
          <w:webHidden/>
        </w:rPr>
        <w:fldChar w:fldCharType="separate"/>
      </w:r>
      <w:ins w:id="119" w:author="Chris Satterlee" w:date="2019-05-16T17:32:00Z">
        <w:r w:rsidR="009B1DF7">
          <w:rPr>
            <w:noProof/>
            <w:webHidden/>
          </w:rPr>
          <w:t>19</w:t>
        </w:r>
      </w:ins>
      <w:ins w:id="120" w:author="Chris Satterlee" w:date="2019-05-13T18:15:00Z">
        <w:r>
          <w:rPr>
            <w:noProof/>
            <w:webHidden/>
          </w:rPr>
          <w:fldChar w:fldCharType="end"/>
        </w:r>
        <w:r w:rsidRPr="006B19E4">
          <w:rPr>
            <w:rStyle w:val="Hyperlink"/>
            <w:rFonts w:eastAsiaTheme="majorEastAsia"/>
            <w:noProof/>
          </w:rPr>
          <w:fldChar w:fldCharType="end"/>
        </w:r>
      </w:ins>
    </w:p>
    <w:p w14:paraId="17BFC16D" w14:textId="65F83F86" w:rsidR="0007640D" w:rsidDel="007D6B18" w:rsidRDefault="0007640D">
      <w:pPr>
        <w:pStyle w:val="TableofFigures"/>
        <w:tabs>
          <w:tab w:val="right" w:leader="dot" w:pos="10070"/>
        </w:tabs>
        <w:rPr>
          <w:del w:id="121" w:author="Chris Satterlee" w:date="2019-05-13T17:49:00Z"/>
          <w:rFonts w:asciiTheme="minorHAnsi" w:eastAsiaTheme="minorEastAsia" w:hAnsiTheme="minorHAnsi" w:cstheme="minorBidi"/>
          <w:noProof/>
          <w:szCs w:val="24"/>
          <w:lang w:eastAsia="ja-JP"/>
        </w:rPr>
      </w:pPr>
      <w:del w:id="122" w:author="Chris Satterlee" w:date="2019-05-13T17:49:00Z">
        <w:r w:rsidRPr="007D6B18" w:rsidDel="007D6B18">
          <w:rPr>
            <w:rFonts w:eastAsiaTheme="majorEastAsia"/>
            <w:noProof/>
            <w:rPrChange w:id="123" w:author="Chris Satterlee" w:date="2019-05-13T17:49:00Z">
              <w:rPr>
                <w:rStyle w:val="Hyperlink"/>
                <w:rFonts w:eastAsiaTheme="majorEastAsia"/>
                <w:noProof/>
              </w:rPr>
            </w:rPrChange>
          </w:rPr>
          <w:delText>Figure 1: Pyranometer connections</w:delText>
        </w:r>
        <w:r w:rsidDel="007D6B18">
          <w:rPr>
            <w:noProof/>
            <w:webHidden/>
          </w:rPr>
          <w:tab/>
          <w:delText>3</w:delText>
        </w:r>
      </w:del>
    </w:p>
    <w:p w14:paraId="326C3B94" w14:textId="57193934" w:rsidR="0007640D" w:rsidDel="007D6B18" w:rsidRDefault="0007640D">
      <w:pPr>
        <w:pStyle w:val="TableofFigures"/>
        <w:tabs>
          <w:tab w:val="right" w:leader="dot" w:pos="10070"/>
        </w:tabs>
        <w:rPr>
          <w:del w:id="124" w:author="Chris Satterlee" w:date="2019-05-13T17:49:00Z"/>
          <w:rFonts w:asciiTheme="minorHAnsi" w:eastAsiaTheme="minorEastAsia" w:hAnsiTheme="minorHAnsi" w:cstheme="minorBidi"/>
          <w:noProof/>
          <w:szCs w:val="24"/>
          <w:lang w:eastAsia="ja-JP"/>
        </w:rPr>
      </w:pPr>
      <w:del w:id="125" w:author="Chris Satterlee" w:date="2019-05-13T17:49:00Z">
        <w:r w:rsidRPr="007D6B18" w:rsidDel="007D6B18">
          <w:rPr>
            <w:rFonts w:eastAsiaTheme="majorEastAsia"/>
            <w:noProof/>
            <w:rPrChange w:id="126" w:author="Chris Satterlee" w:date="2019-05-13T17:49:00Z">
              <w:rPr>
                <w:rStyle w:val="Hyperlink"/>
                <w:rFonts w:eastAsiaTheme="majorEastAsia"/>
                <w:noProof/>
              </w:rPr>
            </w:rPrChange>
          </w:rPr>
          <w:delText>Figure 2: Test_ADS1X15 Output</w:delText>
        </w:r>
        <w:r w:rsidDel="007D6B18">
          <w:rPr>
            <w:noProof/>
            <w:webHidden/>
          </w:rPr>
          <w:tab/>
          <w:delText>17</w:delText>
        </w:r>
      </w:del>
    </w:p>
    <w:p w14:paraId="7D367374" w14:textId="36F8990F" w:rsidR="0007640D" w:rsidDel="007D6B18" w:rsidRDefault="0007640D">
      <w:pPr>
        <w:pStyle w:val="TableofFigures"/>
        <w:tabs>
          <w:tab w:val="right" w:leader="dot" w:pos="10070"/>
        </w:tabs>
        <w:rPr>
          <w:del w:id="127" w:author="Chris Satterlee" w:date="2019-05-13T17:49:00Z"/>
          <w:rFonts w:asciiTheme="minorHAnsi" w:eastAsiaTheme="minorEastAsia" w:hAnsiTheme="minorHAnsi" w:cstheme="minorBidi"/>
          <w:noProof/>
          <w:szCs w:val="24"/>
          <w:lang w:eastAsia="ja-JP"/>
        </w:rPr>
      </w:pPr>
      <w:del w:id="128" w:author="Chris Satterlee" w:date="2019-05-13T17:49:00Z">
        <w:r w:rsidRPr="007D6B18" w:rsidDel="007D6B18">
          <w:rPr>
            <w:rFonts w:eastAsiaTheme="majorEastAsia"/>
            <w:noProof/>
            <w:rPrChange w:id="129" w:author="Chris Satterlee" w:date="2019-05-13T17:49:00Z">
              <w:rPr>
                <w:rStyle w:val="Hyperlink"/>
                <w:rFonts w:eastAsiaTheme="majorEastAsia"/>
                <w:noProof/>
              </w:rPr>
            </w:rPrChange>
          </w:rPr>
          <w:delText>Figure 3: Test_ADS1115_Pyranometer Output</w:delText>
        </w:r>
        <w:r w:rsidDel="007D6B18">
          <w:rPr>
            <w:noProof/>
            <w:webHidden/>
          </w:rPr>
          <w:tab/>
          <w:delText>19</w:delText>
        </w:r>
      </w:del>
    </w:p>
    <w:p w14:paraId="7F1249BA" w14:textId="5BAD05AE" w:rsidR="001440CE" w:rsidRDefault="00873850"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0839A036" w:rsidR="00E04C30" w:rsidRDefault="00404331" w:rsidP="00404331">
      <w:pPr>
        <w:pStyle w:val="Heading1"/>
      </w:pPr>
      <w:bookmarkStart w:id="130" w:name="_Toc8663751"/>
      <w:r>
        <w:lastRenderedPageBreak/>
        <w:t>Introduction</w:t>
      </w:r>
      <w:bookmarkEnd w:id="130"/>
    </w:p>
    <w:p w14:paraId="22A146F4" w14:textId="5D90A637" w:rsidR="008A6981" w:rsidRDefault="00F221F6" w:rsidP="00F221F6">
      <w:r>
        <w:t>This document describes a modified version of the pyranometer kit offered by Dr. David Brooks of the Institute for Earth Science Research and Education (InstESRE)</w:t>
      </w:r>
      <w:r w:rsidR="008A6981">
        <w:t>:</w:t>
      </w:r>
    </w:p>
    <w:p w14:paraId="4C78DFBA" w14:textId="77777777" w:rsidR="008A6981" w:rsidRDefault="008A6981" w:rsidP="00F221F6"/>
    <w:p w14:paraId="18C2CD36" w14:textId="211FD16B" w:rsidR="008A6981" w:rsidRDefault="00873850" w:rsidP="008A6981">
      <w:r>
        <w:t xml:space="preserve">     </w:t>
      </w:r>
      <w:r w:rsidR="007D6B18">
        <w:fldChar w:fldCharType="begin"/>
      </w:r>
      <w:r w:rsidR="007D6B18">
        <w:instrText xml:space="preserve"> HYPERLINK "http://www.instesre.org/construction/pyranometer/pyranometer.htm" </w:instrText>
      </w:r>
      <w:ins w:id="131" w:author="Chris Satterlee" w:date="2019-05-13T17:49:00Z"/>
      <w:r w:rsidR="007D6B18">
        <w:fldChar w:fldCharType="separate"/>
      </w:r>
      <w:r w:rsidRPr="00716BC7">
        <w:rPr>
          <w:rStyle w:val="Hyperlink"/>
        </w:rPr>
        <w:t>http://www.instesre.org/construction/pyranometer/pyranometer.htm</w:t>
      </w:r>
      <w:r w:rsidR="007D6B18">
        <w:rPr>
          <w:rStyle w:val="Hyperlink"/>
        </w:rPr>
        <w:fldChar w:fldCharType="end"/>
      </w:r>
    </w:p>
    <w:p w14:paraId="2D8BB272" w14:textId="77777777" w:rsidR="008A6981" w:rsidRDefault="008A6981" w:rsidP="00F221F6"/>
    <w:p w14:paraId="6A36DFB4" w14:textId="1C87B702" w:rsidR="00404331" w:rsidRPr="00404331" w:rsidRDefault="00F221F6" w:rsidP="00404331">
      <w:r>
        <w:t>The IV Swinger 2 IV curve tracer</w:t>
      </w:r>
      <w:r w:rsidR="008A6981">
        <w:t xml:space="preserve"> </w:t>
      </w:r>
      <w:r>
        <w:t xml:space="preserve">supports this </w:t>
      </w:r>
      <w:r w:rsidR="008A6981">
        <w:t xml:space="preserve">pyranometer </w:t>
      </w:r>
      <w:r>
        <w:t xml:space="preserve">design as an optional sensor, and that was the motivation for </w:t>
      </w:r>
      <w:r w:rsidR="008A6981">
        <w:t>the modifications</w:t>
      </w:r>
      <w:r>
        <w:t xml:space="preserve">. However, since other users of the InstESRE pyranometer may find it useful, this </w:t>
      </w:r>
      <w:r w:rsidR="008A6981">
        <w:t>document</w:t>
      </w:r>
      <w:r>
        <w:t xml:space="preserve"> describes the design independently from the IV Swinger 2 project.</w:t>
      </w:r>
    </w:p>
    <w:p w14:paraId="447B8796" w14:textId="520D5B22" w:rsidR="006545C7" w:rsidRDefault="006545C7" w:rsidP="00F221F6">
      <w:pPr>
        <w:pStyle w:val="Heading2"/>
      </w:pPr>
      <w:bookmarkStart w:id="132" w:name="_Toc8663752"/>
      <w:r>
        <w:t>Modifications to the InstESRE Pyranometer</w:t>
      </w:r>
      <w:bookmarkEnd w:id="132"/>
    </w:p>
    <w:p w14:paraId="34EFD03B" w14:textId="3E8C95C2" w:rsidR="006545C7" w:rsidRDefault="008A6981">
      <w:r>
        <w:t>The following modifications are made to the standard</w:t>
      </w:r>
      <w:r w:rsidR="006545C7">
        <w:t xml:space="preserve"> InstESRE pyranometer</w:t>
      </w:r>
      <w:r>
        <w:t xml:space="preserve"> to support its use with an Arduino and to compensate for temperature dependence of the photodiode</w:t>
      </w:r>
      <w:r w:rsidR="006545C7">
        <w:t>:</w:t>
      </w:r>
    </w:p>
    <w:p w14:paraId="77AE6560" w14:textId="77777777" w:rsidR="006545C7" w:rsidRDefault="006545C7"/>
    <w:p w14:paraId="4A0F9597" w14:textId="2B4D14DC" w:rsidR="006545C7" w:rsidRDefault="006545C7" w:rsidP="002F65BA">
      <w:pPr>
        <w:pStyle w:val="ListParagraph"/>
        <w:numPr>
          <w:ilvl w:val="0"/>
          <w:numId w:val="5"/>
        </w:numPr>
      </w:pPr>
      <w:r>
        <w:t>Addition of a</w:t>
      </w:r>
      <w:r w:rsidR="00337696">
        <w:t>n</w:t>
      </w:r>
      <w:r>
        <w:t xml:space="preserve"> ADS1115 analog-to-digital converter (ADC)</w:t>
      </w:r>
    </w:p>
    <w:p w14:paraId="615712E4" w14:textId="4081EA59" w:rsidR="006545C7" w:rsidRDefault="006545C7" w:rsidP="002F65BA">
      <w:pPr>
        <w:pStyle w:val="ListParagraph"/>
        <w:numPr>
          <w:ilvl w:val="0"/>
          <w:numId w:val="5"/>
        </w:numPr>
      </w:pPr>
      <w:r>
        <w:t>(Optional) addition of an internal TMP36 sensor</w:t>
      </w:r>
    </w:p>
    <w:p w14:paraId="4BB9FDBC" w14:textId="77777777" w:rsidR="006545C7" w:rsidRDefault="006545C7"/>
    <w:p w14:paraId="6C1E2C33" w14:textId="34CCA83B" w:rsidR="006545C7" w:rsidRDefault="006545C7">
      <w:r>
        <w:t xml:space="preserve">The InstESRE pyranometer is designed to interface with a data logger. The pyranometer outputs a voltage that is proportional to the irradiance, and the data logger performs the analog-to-digital conversion. </w:t>
      </w:r>
      <w:r w:rsidR="00A76E01">
        <w:t xml:space="preserve">To interface with an Arduino, the </w:t>
      </w:r>
      <w:r>
        <w:t>analog inputs could be used</w:t>
      </w:r>
      <w:r w:rsidR="000C12E0">
        <w:t>.</w:t>
      </w:r>
      <w:r>
        <w:t xml:space="preserve"> </w:t>
      </w:r>
      <w:r w:rsidR="000C12E0">
        <w:t>H</w:t>
      </w:r>
      <w:r>
        <w:t xml:space="preserve">owever, the Arduino’s internal ADC is only 8 bits, which is not enough resolution. Instead, we use </w:t>
      </w:r>
      <w:r w:rsidR="00053AFD">
        <w:t>a</w:t>
      </w:r>
      <w:r>
        <w:t xml:space="preserve"> 16-bit ADS1115 ADC</w:t>
      </w:r>
      <w:r w:rsidR="00053AFD">
        <w:t xml:space="preserve"> breakout board from Adafruit (or equivalent clone)</w:t>
      </w:r>
      <w:r>
        <w:t>.</w:t>
      </w:r>
    </w:p>
    <w:p w14:paraId="38773DAF" w14:textId="77777777" w:rsidR="006545C7" w:rsidRDefault="006545C7"/>
    <w:p w14:paraId="23363DCC" w14:textId="340BCB65" w:rsidR="006545C7" w:rsidRDefault="006545C7">
      <w:r>
        <w:t>The photodiode used in the pyranometer (</w:t>
      </w:r>
      <w:r w:rsidRPr="006545C7">
        <w:t>PDB-C139</w:t>
      </w:r>
      <w:r>
        <w:t>) has a known temperature dependence. By adding a TMP36 temperature sensor, which can also be read by the ADS11</w:t>
      </w:r>
      <w:r w:rsidR="00053AFD">
        <w:t xml:space="preserve">15, it is possible to perform </w:t>
      </w:r>
      <w:r>
        <w:t xml:space="preserve">temperature compensation in the software, resulting in more accurate irradiance measurements across a wide range of temperatures. </w:t>
      </w:r>
      <w:r w:rsidR="00053AFD">
        <w:t xml:space="preserve">It has been determined empirically that the temperature error is about </w:t>
      </w:r>
      <w:ins w:id="133" w:author="Chris Satterlee" w:date="2019-05-13T17:23:00Z">
        <w:r w:rsidR="007F4FF4">
          <w:t xml:space="preserve">1/8 to </w:t>
        </w:r>
      </w:ins>
      <w:r w:rsidR="00053AFD">
        <w:t>1/</w:t>
      </w:r>
      <w:r w:rsidR="00A76E01">
        <w:t>4</w:t>
      </w:r>
      <w:r w:rsidR="00053AFD">
        <w:t xml:space="preserve"> of a percent per ˚C. For example, if the pyranometer is calibrated at </w:t>
      </w:r>
      <w:r w:rsidR="00873850">
        <w:t>25</w:t>
      </w:r>
      <w:r w:rsidR="00053AFD">
        <w:t xml:space="preserve">˚C, it will read </w:t>
      </w:r>
      <w:r w:rsidR="0091435B">
        <w:t xml:space="preserve">about </w:t>
      </w:r>
      <w:ins w:id="134" w:author="Chris Satterlee" w:date="2019-05-13T17:23:00Z">
        <w:r w:rsidR="007F4FF4">
          <w:t>3-</w:t>
        </w:r>
      </w:ins>
      <w:r w:rsidR="0091435B">
        <w:t>6</w:t>
      </w:r>
      <w:r w:rsidR="00053AFD">
        <w:t xml:space="preserve">% too </w:t>
      </w:r>
      <w:r w:rsidR="0091435B">
        <w:t>low</w:t>
      </w:r>
      <w:r w:rsidR="00053AFD">
        <w:t xml:space="preserve"> at </w:t>
      </w:r>
      <w:r w:rsidR="0091435B">
        <w:t>60</w:t>
      </w:r>
      <w:r w:rsidR="00053AFD">
        <w:t>˚C</w:t>
      </w:r>
      <w:r w:rsidR="0091435B">
        <w:t xml:space="preserve"> without the temperature compensation</w:t>
      </w:r>
      <w:r w:rsidR="00053AFD">
        <w:t xml:space="preserve">. This is a pretty small error, and not necessarily worth worrying about. </w:t>
      </w:r>
      <w:r>
        <w:t xml:space="preserve">This </w:t>
      </w:r>
      <w:r w:rsidR="00053AFD">
        <w:t>feature is optional, but only adds abou</w:t>
      </w:r>
      <w:bookmarkStart w:id="135" w:name="_GoBack"/>
      <w:bookmarkEnd w:id="135"/>
      <w:r w:rsidR="00053AFD">
        <w:t>t $2 to the cost.</w:t>
      </w:r>
    </w:p>
    <w:p w14:paraId="546280CC" w14:textId="61F401D3" w:rsidR="006545C7" w:rsidRDefault="006545C7" w:rsidP="00F221F6">
      <w:pPr>
        <w:pStyle w:val="Heading2"/>
      </w:pPr>
      <w:bookmarkStart w:id="136" w:name="_Ref2092309"/>
      <w:bookmarkStart w:id="137" w:name="_Ref2092315"/>
      <w:bookmarkStart w:id="138" w:name="_Ref2092527"/>
      <w:bookmarkStart w:id="139" w:name="_Ref2092532"/>
      <w:bookmarkStart w:id="140" w:name="_Ref2263627"/>
      <w:bookmarkStart w:id="141" w:name="_Ref2263635"/>
      <w:bookmarkStart w:id="142" w:name="_Ref2263642"/>
      <w:bookmarkStart w:id="143" w:name="_Toc8663753"/>
      <w:r>
        <w:t>Connections</w:t>
      </w:r>
      <w:bookmarkEnd w:id="136"/>
      <w:bookmarkEnd w:id="137"/>
      <w:bookmarkEnd w:id="138"/>
      <w:bookmarkEnd w:id="139"/>
      <w:bookmarkEnd w:id="140"/>
      <w:bookmarkEnd w:id="141"/>
      <w:bookmarkEnd w:id="142"/>
      <w:bookmarkEnd w:id="143"/>
    </w:p>
    <w:p w14:paraId="49008A46" w14:textId="43C2CEEA" w:rsidR="00053AFD" w:rsidRDefault="00873850">
      <w:r>
        <w:fldChar w:fldCharType="begin"/>
      </w:r>
      <w:r>
        <w:instrText xml:space="preserve"> REF _Ref3989297 \h </w:instrText>
      </w:r>
      <w:r>
        <w:fldChar w:fldCharType="separate"/>
      </w:r>
      <w:r w:rsidR="009B1DF7">
        <w:t xml:space="preserve">Figure </w:t>
      </w:r>
      <w:r w:rsidR="009B1DF7">
        <w:rPr>
          <w:noProof/>
        </w:rPr>
        <w:t>1</w:t>
      </w:r>
      <w:r>
        <w:fldChar w:fldCharType="end"/>
      </w:r>
      <w:r>
        <w:t xml:space="preserve"> </w:t>
      </w:r>
      <w:r w:rsidR="001D4573">
        <w:fldChar w:fldCharType="begin"/>
      </w:r>
      <w:r w:rsidR="001D4573">
        <w:instrText xml:space="preserve"> REF _Ref2089409 \p \h </w:instrText>
      </w:r>
      <w:r w:rsidR="001D4573">
        <w:fldChar w:fldCharType="separate"/>
      </w:r>
      <w:r w:rsidR="009B1DF7">
        <w:t>below</w:t>
      </w:r>
      <w:r w:rsidR="001D4573">
        <w:fldChar w:fldCharType="end"/>
      </w:r>
      <w:r w:rsidR="001D4573">
        <w:t xml:space="preserve"> </w:t>
      </w:r>
      <w:r w:rsidR="00053AFD">
        <w:t>shows the electrical connections between all of the components of the modified InstESRE pyranometer and between the pyranometer and the Arduino.</w:t>
      </w:r>
    </w:p>
    <w:p w14:paraId="166E21E1" w14:textId="77777777" w:rsidR="00053AFD" w:rsidRDefault="00053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53AFD" w14:paraId="07EBF545" w14:textId="77777777" w:rsidTr="00F221F6">
        <w:tc>
          <w:tcPr>
            <w:tcW w:w="10296" w:type="dxa"/>
          </w:tcPr>
          <w:p w14:paraId="450C6783" w14:textId="64840889" w:rsidR="00053AFD" w:rsidRDefault="00A76E01" w:rsidP="003311F5">
            <w:pPr>
              <w:keepNext/>
            </w:pPr>
            <w:r>
              <w:rPr>
                <w:noProof/>
              </w:rPr>
              <w:lastRenderedPageBreak/>
              <w:drawing>
                <wp:inline distT="0" distB="0" distL="0" distR="0" wp14:anchorId="384849D6" wp14:editId="6E917C41">
                  <wp:extent cx="6400800" cy="4895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10.21.50 AM.png"/>
                          <pic:cNvPicPr/>
                        </pic:nvPicPr>
                        <pic:blipFill>
                          <a:blip r:embed="rId9"/>
                          <a:stretch>
                            <a:fillRect/>
                          </a:stretch>
                        </pic:blipFill>
                        <pic:spPr>
                          <a:xfrm>
                            <a:off x="0" y="0"/>
                            <a:ext cx="6400800" cy="4895215"/>
                          </a:xfrm>
                          <a:prstGeom prst="rect">
                            <a:avLst/>
                          </a:prstGeom>
                        </pic:spPr>
                      </pic:pic>
                    </a:graphicData>
                  </a:graphic>
                </wp:inline>
              </w:drawing>
            </w:r>
          </w:p>
        </w:tc>
      </w:tr>
    </w:tbl>
    <w:p w14:paraId="726BC377" w14:textId="7EC7F070" w:rsidR="003311F5" w:rsidRDefault="003311F5">
      <w:pPr>
        <w:pStyle w:val="Caption"/>
      </w:pPr>
      <w:bookmarkStart w:id="144" w:name="_Ref3989297"/>
      <w:bookmarkStart w:id="145" w:name="_Ref3989303"/>
      <w:bookmarkStart w:id="146" w:name="_Ref2089409"/>
      <w:bookmarkStart w:id="147" w:name="_Ref2089398"/>
      <w:bookmarkStart w:id="148" w:name="_Toc8663768"/>
      <w:r>
        <w:t xml:space="preserve">Figure </w:t>
      </w:r>
      <w:fldSimple w:instr=" SEQ Figure \* ARABIC ">
        <w:r w:rsidR="009B1DF7">
          <w:rPr>
            <w:noProof/>
          </w:rPr>
          <w:t>1</w:t>
        </w:r>
      </w:fldSimple>
      <w:bookmarkEnd w:id="144"/>
      <w:r>
        <w:t>: Pyranometer connections</w:t>
      </w:r>
      <w:bookmarkEnd w:id="145"/>
      <w:bookmarkEnd w:id="148"/>
    </w:p>
    <w:bookmarkEnd w:id="146"/>
    <w:bookmarkEnd w:id="147"/>
    <w:p w14:paraId="20E1CD73" w14:textId="16064F5D" w:rsidR="00053AFD" w:rsidRDefault="00053AFD" w:rsidP="00053AFD">
      <w:r>
        <w:t>The PDB-C139 photodiode is connected between the A0 and A1 pins of the ADS1115 breakout board as is the 4</w:t>
      </w:r>
      <w:r w:rsidR="0013230A">
        <w:t>99</w:t>
      </w:r>
      <w:r>
        <w:t>Ω load resistor</w:t>
      </w:r>
      <w:r w:rsidR="0013230A">
        <w:rPr>
          <w:rStyle w:val="FootnoteReference"/>
        </w:rPr>
        <w:footnoteReference w:id="1"/>
      </w:r>
      <w:r>
        <w:t>. The voltage between A0 and A1 is measured as a differential voltage, meaning that it can be positive or negative. For this reason, it is not important which direction the PDB-C139 is connected</w:t>
      </w:r>
      <w:r w:rsidR="000C12E0">
        <w:t>;</w:t>
      </w:r>
      <w:r>
        <w:t xml:space="preserve"> the software takes the absolute value of the voltage reading, so positive or negative are both ok. Having said that, if it is connected as shown in the picture with the </w:t>
      </w:r>
      <w:r w:rsidR="00A0483D">
        <w:t xml:space="preserve">shorter </w:t>
      </w:r>
      <w:r>
        <w:t xml:space="preserve">cathode </w:t>
      </w:r>
      <w:r w:rsidR="003111D6">
        <w:t xml:space="preserve">(-) </w:t>
      </w:r>
      <w:r w:rsidR="00A0483D">
        <w:t xml:space="preserve">lead </w:t>
      </w:r>
      <w:r>
        <w:t xml:space="preserve">connected to A0 and the </w:t>
      </w:r>
      <w:r w:rsidR="00A0483D">
        <w:t xml:space="preserve">longer </w:t>
      </w:r>
      <w:r>
        <w:t xml:space="preserve">anode </w:t>
      </w:r>
      <w:r w:rsidR="003111D6">
        <w:t xml:space="preserve">(+) </w:t>
      </w:r>
      <w:r w:rsidR="00A0483D">
        <w:t xml:space="preserve">lead </w:t>
      </w:r>
      <w:r>
        <w:t>connected to A1, the readings will be positive.</w:t>
      </w:r>
    </w:p>
    <w:p w14:paraId="11936D94" w14:textId="77777777" w:rsidR="00053AFD" w:rsidRDefault="00053AFD" w:rsidP="00053AFD"/>
    <w:p w14:paraId="34C124AC" w14:textId="65D80E19" w:rsidR="00053AFD" w:rsidRPr="00873850" w:rsidRDefault="00873850" w:rsidP="00053AFD">
      <w:pPr>
        <w:rPr>
          <w:b/>
          <w:bCs/>
        </w:rPr>
      </w:pPr>
      <w:r w:rsidRPr="00873850">
        <w:rPr>
          <w:bCs/>
        </w:rPr>
        <w:t xml:space="preserve">The communication between the ADS1115 and the Arduino uses the two-wire I2C protocol; these are the blue and green wires in </w:t>
      </w:r>
      <w:r>
        <w:rPr>
          <w:bCs/>
        </w:rPr>
        <w:fldChar w:fldCharType="begin"/>
      </w:r>
      <w:r>
        <w:rPr>
          <w:bCs/>
        </w:rPr>
        <w:instrText xml:space="preserve"> REF _Ref3989297 \h </w:instrText>
      </w:r>
      <w:r>
        <w:rPr>
          <w:bCs/>
        </w:rPr>
      </w:r>
      <w:r>
        <w:rPr>
          <w:bCs/>
        </w:rPr>
        <w:fldChar w:fldCharType="separate"/>
      </w:r>
      <w:r w:rsidR="009B1DF7">
        <w:t xml:space="preserve">Figure </w:t>
      </w:r>
      <w:r w:rsidR="009B1DF7">
        <w:rPr>
          <w:noProof/>
        </w:rPr>
        <w:t>1</w:t>
      </w:r>
      <w:r>
        <w:rPr>
          <w:bCs/>
        </w:rPr>
        <w:fldChar w:fldCharType="end"/>
      </w:r>
      <w:r w:rsidR="00053AFD" w:rsidRPr="00873850">
        <w:t>.</w:t>
      </w:r>
      <w:r w:rsidR="0013230A" w:rsidRPr="00873850">
        <w:t xml:space="preserve"> </w:t>
      </w:r>
      <w:r w:rsidR="00053AFD" w:rsidRPr="00873850">
        <w:t>There</w:t>
      </w:r>
      <w:r w:rsidR="00053AFD">
        <w:t xml:space="preserve"> is a limit to the length that the SCL and SDA wires can be without loss of communication. </w:t>
      </w:r>
      <w:r w:rsidR="0013230A">
        <w:t>It is also important that they are the same length as each other. My experience is that up to 20 feet (6 meters) of standard 4-wire headphone extension cable works solidly, and 24 feet (7 meters) fails solidly. This allows the ADS1115 breakout board to be physically contained in the same enclosure as the pyranometer. For longer distances, it would be necessary for the ADS1115 board to be on the Arduino end, with two (long) wires connected to the photodiode and resistor in the pyranometer enclosure</w:t>
      </w:r>
    </w:p>
    <w:p w14:paraId="6FA092B9" w14:textId="77777777" w:rsidR="0013230A" w:rsidRDefault="0013230A" w:rsidP="00053AFD"/>
    <w:p w14:paraId="00D25A60" w14:textId="60742BC5" w:rsidR="00053AFD" w:rsidRPr="00053AFD" w:rsidRDefault="0013230A">
      <w:r>
        <w:lastRenderedPageBreak/>
        <w:t>The optional TMP36 temperature sensor must be located very close to the PDB-C139 photodiode, since it is the temperature of the photodiode that is being measured. The TMP36 needs power and ground.  The voltage of the middle pin indicates the temperature reading, and that is connected to the A2 pin of the ADS1115 board. This is read in single-ended (as opposed to differential) mode by the Arduino software. Note that if the ADS1115 board is placed inside the pyranometer enclosure, the power (red), ground (black), and temperature (yellow) wires are all very short. However, if the ADS1115 board is placed at the Arduino end, three (long) wires are required to support the TMP36 in addition to the two wires to the PDB-C139 (total of 5 long wires). In this case, the TMP36 datasheet recommends adding a 750Ω resistor in series with the middle (Vout) pin.</w:t>
      </w:r>
      <w:r w:rsidR="00053AFD">
        <w:t xml:space="preserve"> </w:t>
      </w:r>
    </w:p>
    <w:p w14:paraId="4DA93B98" w14:textId="3D35AFE0" w:rsidR="006545C7" w:rsidRDefault="006545C7" w:rsidP="00534C9A">
      <w:pPr>
        <w:pStyle w:val="Heading1"/>
      </w:pPr>
      <w:bookmarkStart w:id="149" w:name="_Toc8663754"/>
      <w:r>
        <w:lastRenderedPageBreak/>
        <w:t>Building the Modified InstESRE Pyranometer</w:t>
      </w:r>
      <w:bookmarkEnd w:id="149"/>
    </w:p>
    <w:p w14:paraId="7BD23C3F" w14:textId="4B5E4209" w:rsidR="00053AFD" w:rsidRDefault="00053AFD" w:rsidP="00534C9A">
      <w:pPr>
        <w:pStyle w:val="Heading2"/>
      </w:pPr>
      <w:bookmarkStart w:id="150" w:name="_Toc8663755"/>
      <w:r>
        <w:t>Ordering the InstESRE kit</w:t>
      </w:r>
      <w:bookmarkEnd w:id="150"/>
    </w:p>
    <w:p w14:paraId="671A8564" w14:textId="10DD0DF7" w:rsidR="00053AFD" w:rsidRDefault="00053AFD">
      <w:r>
        <w:t>Building the InstESRE pyranometer is possible without ordering the kit from InstESRE. But there are two parts that require tools that most people don’t have</w:t>
      </w:r>
      <w:r w:rsidR="003111D6">
        <w:t>:</w:t>
      </w:r>
      <w:r>
        <w:t xml:space="preserve"> </w:t>
      </w:r>
      <w:r w:rsidR="003111D6">
        <w:t>1) t</w:t>
      </w:r>
      <w:r>
        <w:t>he Teflon/PTFE diffuser disk needs to be punched out from a sheet with an “arch punch”</w:t>
      </w:r>
      <w:r w:rsidR="003111D6">
        <w:t>, and 2) t</w:t>
      </w:r>
      <w:r>
        <w:t>he real killer is that the PVC tube that holds the sensor needs to be precision machined with a lathe. Given the very reasonable price that Dr. Brooks charges for the kit, it doesn’t make sense to try to build it without the kit.</w:t>
      </w:r>
    </w:p>
    <w:p w14:paraId="37E1F5FC" w14:textId="77777777" w:rsidR="00053AFD" w:rsidRDefault="00053AFD"/>
    <w:p w14:paraId="0962B7B0" w14:textId="01CA8C41" w:rsidR="00053AFD" w:rsidRDefault="00053AFD" w:rsidP="00053AFD">
      <w:r>
        <w:t xml:space="preserve">You need to contact Dr. Brooks at </w:t>
      </w:r>
      <w:r w:rsidR="007D6B18">
        <w:fldChar w:fldCharType="begin"/>
      </w:r>
      <w:r w:rsidR="007D6B18">
        <w:instrText xml:space="preserve"> HYPERLINK "mailto:brooksdr@instesre.org" </w:instrText>
      </w:r>
      <w:ins w:id="151" w:author="Chris Satterlee" w:date="2019-05-13T17:49:00Z"/>
      <w:r w:rsidR="007D6B18">
        <w:fldChar w:fldCharType="separate"/>
      </w:r>
      <w:r w:rsidRPr="00165490">
        <w:rPr>
          <w:rStyle w:val="Hyperlink"/>
        </w:rPr>
        <w:t>brooksdr@instesre.org</w:t>
      </w:r>
      <w:r w:rsidR="007D6B18">
        <w:rPr>
          <w:rStyle w:val="Hyperlink"/>
        </w:rPr>
        <w:fldChar w:fldCharType="end"/>
      </w:r>
      <w:r>
        <w:t xml:space="preserve"> to place your order. Payment is via PayPal.  The order form for the kit can be downloaded from: </w:t>
      </w:r>
      <w:r w:rsidR="007D6B18">
        <w:fldChar w:fldCharType="begin"/>
      </w:r>
      <w:r w:rsidR="007D6B18">
        <w:instrText xml:space="preserve"> HYPERLINK "http://www.instesre.org/Aerosols/order_form.pdf" </w:instrText>
      </w:r>
      <w:ins w:id="152" w:author="Chris Satterlee" w:date="2019-05-13T17:49:00Z"/>
      <w:r w:rsidR="007D6B18">
        <w:fldChar w:fldCharType="separate"/>
      </w:r>
      <w:r w:rsidRPr="00053AFD">
        <w:rPr>
          <w:rStyle w:val="Hyperlink"/>
        </w:rPr>
        <w:t>http://www.instesre.org/Aerosols/order_form.pdf</w:t>
      </w:r>
      <w:r w:rsidR="007D6B18">
        <w:rPr>
          <w:rStyle w:val="Hyperlink"/>
        </w:rPr>
        <w:fldChar w:fldCharType="end"/>
      </w:r>
      <w:r>
        <w:t xml:space="preserve"> </w:t>
      </w:r>
    </w:p>
    <w:p w14:paraId="11351762" w14:textId="1DB368B4" w:rsidR="00053AFD" w:rsidRDefault="00053AFD">
      <w:r>
        <w:t>The standard kit (</w:t>
      </w:r>
      <w:r w:rsidRPr="00053AFD">
        <w:t>Item 3. Pyranometer kit</w:t>
      </w:r>
      <w:r>
        <w:t>) comes with a data logger cable</w:t>
      </w:r>
      <w:r w:rsidR="00DC1300">
        <w:t>.</w:t>
      </w:r>
      <w:r>
        <w:t xml:space="preserve"> You can tell Dr. Brooks that you don’t need </w:t>
      </w:r>
      <w:r w:rsidR="00DC1300">
        <w:t>the cable.</w:t>
      </w:r>
    </w:p>
    <w:p w14:paraId="2BDF5431" w14:textId="39529006" w:rsidR="00DC1300" w:rsidRDefault="00053AFD" w:rsidP="00534C9A">
      <w:pPr>
        <w:pStyle w:val="Heading2"/>
      </w:pPr>
      <w:bookmarkStart w:id="153" w:name="_Toc8663756"/>
      <w:r>
        <w:t>Buying Other Parts</w:t>
      </w:r>
      <w:bookmarkEnd w:id="153"/>
      <w:r>
        <w:t xml:space="preserve"> </w:t>
      </w:r>
    </w:p>
    <w:p w14:paraId="3BA85CC7" w14:textId="26B3DC1C" w:rsidR="00691B74" w:rsidRDefault="00053AFD">
      <w:r>
        <w:t>The rest of this section assumes that</w:t>
      </w:r>
      <w:r w:rsidR="00B14C5F">
        <w:t xml:space="preserve"> a cable of </w:t>
      </w:r>
      <w:r w:rsidR="00DC1300">
        <w:t>20</w:t>
      </w:r>
      <w:r w:rsidR="00B14C5F">
        <w:t xml:space="preserve"> feet or less is long enough for your needs. If not, see </w:t>
      </w:r>
      <w:r w:rsidR="00691B74">
        <w:t>S</w:t>
      </w:r>
      <w:r w:rsidR="00B14C5F">
        <w:t xml:space="preserve">ection </w:t>
      </w:r>
      <w:r w:rsidR="00B14C5F">
        <w:fldChar w:fldCharType="begin"/>
      </w:r>
      <w:r w:rsidR="00B14C5F">
        <w:instrText xml:space="preserve"> REF _Ref2092527 \r \h </w:instrText>
      </w:r>
      <w:r w:rsidR="00B14C5F">
        <w:fldChar w:fldCharType="separate"/>
      </w:r>
      <w:r w:rsidR="009B1DF7">
        <w:t>1.2</w:t>
      </w:r>
      <w:r w:rsidR="00B14C5F">
        <w:fldChar w:fldCharType="end"/>
      </w:r>
      <w:r w:rsidR="00B14C5F">
        <w:t xml:space="preserve"> </w:t>
      </w:r>
      <w:r w:rsidR="00B14C5F">
        <w:fldChar w:fldCharType="begin"/>
      </w:r>
      <w:r w:rsidR="00B14C5F">
        <w:instrText xml:space="preserve"> REF _Ref2092532 \p \h </w:instrText>
      </w:r>
      <w:r w:rsidR="00B14C5F">
        <w:fldChar w:fldCharType="separate"/>
      </w:r>
      <w:r w:rsidR="009B1DF7">
        <w:t>above</w:t>
      </w:r>
      <w:r w:rsidR="00B14C5F">
        <w:fldChar w:fldCharType="end"/>
      </w:r>
      <w:r w:rsidR="00B14C5F">
        <w:t>, but you will have to figure out the details yourself.</w:t>
      </w:r>
    </w:p>
    <w:p w14:paraId="177B736A" w14:textId="77777777" w:rsidR="00691B74" w:rsidRDefault="00691B74"/>
    <w:p w14:paraId="69E866E1" w14:textId="78810DC7" w:rsidR="00691B74" w:rsidRDefault="00691B74">
      <w:r>
        <w:t xml:space="preserve">The parts you will need </w:t>
      </w:r>
      <w:r w:rsidR="006354BB">
        <w:t xml:space="preserve">that are not included in the kit </w:t>
      </w:r>
      <w:r>
        <w:t>are:</w:t>
      </w:r>
    </w:p>
    <w:p w14:paraId="3DF2F99A" w14:textId="77777777" w:rsidR="00691B74" w:rsidRDefault="00691B74"/>
    <w:p w14:paraId="1874B08D" w14:textId="1BD3963D" w:rsidR="00BF4F00" w:rsidRDefault="00BF4F00" w:rsidP="002F65BA">
      <w:pPr>
        <w:pStyle w:val="ListParagraph"/>
        <w:numPr>
          <w:ilvl w:val="0"/>
          <w:numId w:val="6"/>
        </w:numPr>
      </w:pPr>
      <w:r>
        <w:t>Arduino UNO R3. Other Arduino models should work too. Clones are available on Amazon for around $10.</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F4F00" w14:paraId="61DD861C" w14:textId="77777777" w:rsidTr="00BF4F00">
        <w:tc>
          <w:tcPr>
            <w:tcW w:w="10296" w:type="dxa"/>
          </w:tcPr>
          <w:p w14:paraId="27C23E52" w14:textId="162346F7" w:rsidR="00BF4F00" w:rsidRDefault="00BF4F00" w:rsidP="00BF4F00">
            <w:pPr>
              <w:pStyle w:val="ListParagraph"/>
              <w:ind w:left="0"/>
            </w:pPr>
            <w:r>
              <w:rPr>
                <w:noProof/>
              </w:rPr>
              <w:drawing>
                <wp:inline distT="0" distB="0" distL="0" distR="0" wp14:anchorId="626623EE" wp14:editId="025891C4">
                  <wp:extent cx="2945219" cy="203477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Uno_R3_Front_7.jpg"/>
                          <pic:cNvPicPr/>
                        </pic:nvPicPr>
                        <pic:blipFill>
                          <a:blip r:embed="rId10"/>
                          <a:stretch>
                            <a:fillRect/>
                          </a:stretch>
                        </pic:blipFill>
                        <pic:spPr>
                          <a:xfrm>
                            <a:off x="0" y="0"/>
                            <a:ext cx="2964508" cy="2048099"/>
                          </a:xfrm>
                          <a:prstGeom prst="rect">
                            <a:avLst/>
                          </a:prstGeom>
                        </pic:spPr>
                      </pic:pic>
                    </a:graphicData>
                  </a:graphic>
                </wp:inline>
              </w:drawing>
            </w:r>
          </w:p>
        </w:tc>
      </w:tr>
    </w:tbl>
    <w:p w14:paraId="0FC9925E" w14:textId="0B17506A" w:rsidR="00BF4F00" w:rsidRDefault="00BF4F00" w:rsidP="00BF4F00">
      <w:pPr>
        <w:pStyle w:val="ListParagraph"/>
      </w:pPr>
    </w:p>
    <w:p w14:paraId="0433F0AB" w14:textId="2076BBFF" w:rsidR="00B2217C" w:rsidRDefault="00691B74" w:rsidP="002F65BA">
      <w:pPr>
        <w:pStyle w:val="ListParagraph"/>
        <w:numPr>
          <w:ilvl w:val="0"/>
          <w:numId w:val="6"/>
        </w:numPr>
      </w:pPr>
      <w:r>
        <w:t>ADS1115 breakout board. May be purchased from Adafruit or many other sellers on Amazon and eBay. It is $15 from Adafruit, but as little as $2 on eBay (from China). As long as it looks like th</w:t>
      </w:r>
      <w:r w:rsidR="00793384">
        <w:t>is</w:t>
      </w:r>
      <w:r>
        <w:t>, it should work</w:t>
      </w:r>
      <w:r w:rsidR="00793384">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2217C" w14:paraId="13E9D9A2" w14:textId="77777777" w:rsidTr="00F221F6">
        <w:tc>
          <w:tcPr>
            <w:tcW w:w="10296" w:type="dxa"/>
          </w:tcPr>
          <w:p w14:paraId="5E8448CD" w14:textId="278DCBFC" w:rsidR="00B2217C" w:rsidRDefault="00B2217C" w:rsidP="00F221F6">
            <w:pPr>
              <w:pStyle w:val="ListParagraph"/>
              <w:ind w:left="0"/>
            </w:pPr>
            <w:r>
              <w:rPr>
                <w:noProof/>
              </w:rPr>
              <w:drawing>
                <wp:inline distT="0" distB="0" distL="0" distR="0" wp14:anchorId="05D753EC" wp14:editId="098943CB">
                  <wp:extent cx="146304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26 at 5.30.32 PM.png"/>
                          <pic:cNvPicPr/>
                        </pic:nvPicPr>
                        <pic:blipFill>
                          <a:blip r:embed="rId11"/>
                          <a:stretch>
                            <a:fillRect/>
                          </a:stretch>
                        </pic:blipFill>
                        <pic:spPr>
                          <a:xfrm>
                            <a:off x="0" y="0"/>
                            <a:ext cx="1463040" cy="914400"/>
                          </a:xfrm>
                          <a:prstGeom prst="rect">
                            <a:avLst/>
                          </a:prstGeom>
                        </pic:spPr>
                      </pic:pic>
                    </a:graphicData>
                  </a:graphic>
                </wp:inline>
              </w:drawing>
            </w:r>
          </w:p>
        </w:tc>
      </w:tr>
    </w:tbl>
    <w:p w14:paraId="1776BC69" w14:textId="6B828B4F" w:rsidR="00567A1F" w:rsidRDefault="00691B74" w:rsidP="00F221F6">
      <w:r>
        <w:t xml:space="preserve"> </w:t>
      </w:r>
    </w:p>
    <w:p w14:paraId="6103D801" w14:textId="77777777" w:rsidR="00691B74" w:rsidRDefault="00567A1F" w:rsidP="00F221F6">
      <w:r>
        <w:br w:type="page"/>
      </w:r>
    </w:p>
    <w:p w14:paraId="09B8E17D" w14:textId="7B304D3C" w:rsidR="000577C8" w:rsidRDefault="00C808EE" w:rsidP="002F65BA">
      <w:pPr>
        <w:pStyle w:val="ListParagraph"/>
        <w:numPr>
          <w:ilvl w:val="0"/>
          <w:numId w:val="6"/>
        </w:numPr>
      </w:pPr>
      <w:r>
        <w:t>TMP36 temperature sensor</w:t>
      </w:r>
      <w:r w:rsidR="000577C8">
        <w:t xml:space="preserve"> (optional). May be purchased on Amazon, eBay, Digi-Key, and elsewhere.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577C8" w14:paraId="415573DB" w14:textId="77777777" w:rsidTr="000577C8">
        <w:tc>
          <w:tcPr>
            <w:tcW w:w="10296" w:type="dxa"/>
          </w:tcPr>
          <w:p w14:paraId="1FBD6EEE" w14:textId="7207D9BB" w:rsidR="000577C8" w:rsidRDefault="000577C8" w:rsidP="000577C8">
            <w:pPr>
              <w:pStyle w:val="ListParagraph"/>
              <w:ind w:left="0"/>
            </w:pPr>
            <w:r>
              <w:rPr>
                <w:noProof/>
              </w:rPr>
              <w:drawing>
                <wp:inline distT="0" distB="0" distL="0" distR="0" wp14:anchorId="3238D5AB" wp14:editId="73321C12">
                  <wp:extent cx="1541721" cy="18524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20 at 6.42.28 PM.png"/>
                          <pic:cNvPicPr/>
                        </pic:nvPicPr>
                        <pic:blipFill>
                          <a:blip r:embed="rId12"/>
                          <a:stretch>
                            <a:fillRect/>
                          </a:stretch>
                        </pic:blipFill>
                        <pic:spPr>
                          <a:xfrm>
                            <a:off x="0" y="0"/>
                            <a:ext cx="1565954" cy="1881572"/>
                          </a:xfrm>
                          <a:prstGeom prst="rect">
                            <a:avLst/>
                          </a:prstGeom>
                        </pic:spPr>
                      </pic:pic>
                    </a:graphicData>
                  </a:graphic>
                </wp:inline>
              </w:drawing>
            </w:r>
          </w:p>
        </w:tc>
      </w:tr>
    </w:tbl>
    <w:p w14:paraId="6F91BE4F" w14:textId="34FA8479" w:rsidR="00C808EE" w:rsidRDefault="00C808EE" w:rsidP="000577C8"/>
    <w:p w14:paraId="6CCF6536" w14:textId="43996A59" w:rsidR="00DC1300" w:rsidRDefault="00DC1300" w:rsidP="002F65BA">
      <w:pPr>
        <w:pStyle w:val="ListParagraph"/>
        <w:numPr>
          <w:ilvl w:val="0"/>
          <w:numId w:val="6"/>
        </w:numPr>
      </w:pPr>
      <w:r>
        <w:t xml:space="preserve">4-wire headset extension cable(s) with 3.5mm TRRS </w:t>
      </w:r>
      <w:r w:rsidR="00DB429F">
        <w:t>plug</w:t>
      </w:r>
      <w:r>
        <w:t xml:space="preserve">. The other end of the cable will be removed and the four individual wires soldered onto the ADS1115 board. I recommend using a short (1 meter or less) cable for this. Then you can use one or more additional cables to extend the length up to a combined 20 feet / 6 meters. </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1300" w14:paraId="78F7C56E" w14:textId="77777777" w:rsidTr="00795385">
        <w:tc>
          <w:tcPr>
            <w:tcW w:w="10296" w:type="dxa"/>
          </w:tcPr>
          <w:p w14:paraId="6B6ABD94" w14:textId="77777777" w:rsidR="00DC1300" w:rsidRDefault="00DC1300" w:rsidP="00795385">
            <w:pPr>
              <w:pStyle w:val="ListParagraph"/>
              <w:ind w:left="0"/>
            </w:pPr>
            <w:r>
              <w:rPr>
                <w:noProof/>
              </w:rPr>
              <w:drawing>
                <wp:inline distT="0" distB="0" distL="0" distR="0" wp14:anchorId="64BC96C7" wp14:editId="31F1373F">
                  <wp:extent cx="1835051" cy="32676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08 at 9.58.45 AM.png"/>
                          <pic:cNvPicPr/>
                        </pic:nvPicPr>
                        <pic:blipFill>
                          <a:blip r:embed="rId13"/>
                          <a:stretch>
                            <a:fillRect/>
                          </a:stretch>
                        </pic:blipFill>
                        <pic:spPr>
                          <a:xfrm>
                            <a:off x="0" y="0"/>
                            <a:ext cx="1845165" cy="3285676"/>
                          </a:xfrm>
                          <a:prstGeom prst="rect">
                            <a:avLst/>
                          </a:prstGeom>
                        </pic:spPr>
                      </pic:pic>
                    </a:graphicData>
                  </a:graphic>
                </wp:inline>
              </w:drawing>
            </w:r>
          </w:p>
        </w:tc>
      </w:tr>
    </w:tbl>
    <w:p w14:paraId="545E181A" w14:textId="77777777" w:rsidR="00DC1300" w:rsidRDefault="00DC1300" w:rsidP="00DC1300">
      <w:pPr>
        <w:pStyle w:val="ListParagraph"/>
      </w:pPr>
    </w:p>
    <w:p w14:paraId="38CF8320" w14:textId="51A5A6CE" w:rsidR="00DC1300" w:rsidRDefault="00DC1300" w:rsidP="00DC1300">
      <w:pPr>
        <w:pStyle w:val="ListParagraph"/>
      </w:pPr>
      <w:r>
        <w:t xml:space="preserve">NOTE: Some higher quality headphone extension cables use “litz wire” for the conductors. This makes it a lot more difficult to solder when you cut off the female end because you have to </w:t>
      </w:r>
      <w:r w:rsidRPr="00B71D57">
        <w:rPr>
          <w:u w:val="single"/>
        </w:rPr>
        <w:t>burn</w:t>
      </w:r>
      <w:r>
        <w:t xml:space="preserve"> off the insulation in order to solder it (there are YouTube videos). Litz wire is great for audio</w:t>
      </w:r>
      <w:r w:rsidR="0005311B">
        <w:rPr>
          <w:rStyle w:val="FootnoteReference"/>
        </w:rPr>
        <w:footnoteReference w:id="2"/>
      </w:r>
      <w:r>
        <w:t>, but is not necessary at all for our usage and makes life much more difficult.</w:t>
      </w:r>
    </w:p>
    <w:p w14:paraId="0BE628C3" w14:textId="77777777" w:rsidR="00DC1300" w:rsidRDefault="00DC1300" w:rsidP="00DC1300">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4"/>
      </w:tblGrid>
      <w:tr w:rsidR="00DC1300" w14:paraId="4DB01810" w14:textId="77777777" w:rsidTr="00795385">
        <w:trPr>
          <w:trHeight w:val="2764"/>
        </w:trPr>
        <w:tc>
          <w:tcPr>
            <w:tcW w:w="9324" w:type="dxa"/>
          </w:tcPr>
          <w:p w14:paraId="17B674EB" w14:textId="77777777" w:rsidR="00DC1300" w:rsidRDefault="00DC1300" w:rsidP="00795385">
            <w:pPr>
              <w:pStyle w:val="ListParagraph"/>
              <w:ind w:left="0"/>
            </w:pPr>
            <w:r>
              <w:rPr>
                <w:noProof/>
              </w:rPr>
              <w:lastRenderedPageBreak/>
              <w:drawing>
                <wp:inline distT="0" distB="0" distL="0" distR="0" wp14:anchorId="0DE13565" wp14:editId="13CA1E70">
                  <wp:extent cx="2396750" cy="193428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3-08 at 3.24.02 PM.png"/>
                          <pic:cNvPicPr/>
                        </pic:nvPicPr>
                        <pic:blipFill>
                          <a:blip r:embed="rId14"/>
                          <a:stretch>
                            <a:fillRect/>
                          </a:stretch>
                        </pic:blipFill>
                        <pic:spPr>
                          <a:xfrm>
                            <a:off x="0" y="0"/>
                            <a:ext cx="2416921" cy="1950561"/>
                          </a:xfrm>
                          <a:prstGeom prst="rect">
                            <a:avLst/>
                          </a:prstGeom>
                        </pic:spPr>
                      </pic:pic>
                    </a:graphicData>
                  </a:graphic>
                </wp:inline>
              </w:drawing>
            </w:r>
          </w:p>
        </w:tc>
      </w:tr>
    </w:tbl>
    <w:p w14:paraId="7797FC98" w14:textId="77777777" w:rsidR="00DC1300" w:rsidRDefault="00DC1300" w:rsidP="00DC1300">
      <w:pPr>
        <w:pStyle w:val="ListParagraph"/>
      </w:pPr>
    </w:p>
    <w:p w14:paraId="1CC24ACF" w14:textId="75B62723" w:rsidR="00DC1300" w:rsidRDefault="00DC1300" w:rsidP="00DC1300">
      <w:pPr>
        <w:pStyle w:val="ListParagraph"/>
      </w:pPr>
      <w:r>
        <w:t>Unfortunately, you can’t necessarily tell from a product description what kind of wire is inside the cable. But the cheaper it is, the less likely it is litz wire. In this case, cheaper is better!</w:t>
      </w:r>
      <w:r>
        <w:br/>
        <w:t xml:space="preserve"> </w:t>
      </w:r>
    </w:p>
    <w:p w14:paraId="0464B6A4" w14:textId="77777777" w:rsidR="00DC1300" w:rsidRDefault="00DC1300" w:rsidP="002F65BA">
      <w:pPr>
        <w:pStyle w:val="ListParagraph"/>
        <w:numPr>
          <w:ilvl w:val="0"/>
          <w:numId w:val="6"/>
        </w:numPr>
      </w:pPr>
      <w:r>
        <w:t>4-conductor 3.5mm female panel mount jack, solder type: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1300" w14:paraId="18CB0DCB" w14:textId="77777777" w:rsidTr="00795385">
        <w:tc>
          <w:tcPr>
            <w:tcW w:w="10296" w:type="dxa"/>
          </w:tcPr>
          <w:p w14:paraId="26BF6D26" w14:textId="77777777" w:rsidR="00DC1300" w:rsidRDefault="00DC1300" w:rsidP="00795385">
            <w:pPr>
              <w:pStyle w:val="ListParagraph"/>
              <w:ind w:left="0"/>
            </w:pPr>
            <w:r>
              <w:rPr>
                <w:noProof/>
              </w:rPr>
              <w:drawing>
                <wp:inline distT="0" distB="0" distL="0" distR="0" wp14:anchorId="40DCE70F" wp14:editId="7598FAC5">
                  <wp:extent cx="1732249" cy="11617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8 at 5.37.03 PM.png"/>
                          <pic:cNvPicPr/>
                        </pic:nvPicPr>
                        <pic:blipFill>
                          <a:blip r:embed="rId15"/>
                          <a:stretch>
                            <a:fillRect/>
                          </a:stretch>
                        </pic:blipFill>
                        <pic:spPr>
                          <a:xfrm>
                            <a:off x="0" y="0"/>
                            <a:ext cx="1743021" cy="1168931"/>
                          </a:xfrm>
                          <a:prstGeom prst="rect">
                            <a:avLst/>
                          </a:prstGeom>
                        </pic:spPr>
                      </pic:pic>
                    </a:graphicData>
                  </a:graphic>
                </wp:inline>
              </w:drawing>
            </w:r>
          </w:p>
        </w:tc>
      </w:tr>
    </w:tbl>
    <w:p w14:paraId="73DCFF8E" w14:textId="77777777" w:rsidR="00DC1300" w:rsidRDefault="00DC1300" w:rsidP="00DC1300">
      <w:pPr>
        <w:pStyle w:val="ListParagraph"/>
      </w:pPr>
    </w:p>
    <w:p w14:paraId="574F4361" w14:textId="5D96B400" w:rsidR="00E80CD5" w:rsidRDefault="00E80CD5" w:rsidP="002F65BA">
      <w:pPr>
        <w:pStyle w:val="ListParagraph"/>
        <w:numPr>
          <w:ilvl w:val="0"/>
          <w:numId w:val="6"/>
        </w:numPr>
      </w:pPr>
      <w:r>
        <w:t>Hookup wire (red, black, blue, green)</w:t>
      </w:r>
    </w:p>
    <w:p w14:paraId="6C4D07FE" w14:textId="77777777" w:rsidR="00E80CD5" w:rsidRDefault="00E80CD5" w:rsidP="002F65BA">
      <w:pPr>
        <w:pStyle w:val="ListParagraph"/>
        <w:numPr>
          <w:ilvl w:val="0"/>
          <w:numId w:val="6"/>
        </w:numPr>
      </w:pPr>
      <w:r>
        <w:t>TMP36 temperature sensor</w:t>
      </w:r>
    </w:p>
    <w:p w14:paraId="687774B0" w14:textId="77777777" w:rsidR="00337696" w:rsidRDefault="00337696" w:rsidP="00337696"/>
    <w:p w14:paraId="177A556B" w14:textId="7A0E8D50" w:rsidR="00337696" w:rsidRDefault="00DC1300" w:rsidP="00F221F6">
      <w:r>
        <w:t>Note that the 3.5mm plug and jack are only necessary if you want to be able to plug and unplug the pyranometer to and from an enclosure containing the Arduino. If you don’t need or want that ability, then you can use any 4-wire cable such as Cat3 landline telephone wire.</w:t>
      </w:r>
      <w:r w:rsidR="00337696">
        <w:t xml:space="preserve"> </w:t>
      </w:r>
    </w:p>
    <w:p w14:paraId="4E50666A" w14:textId="3EF481C0" w:rsidR="006354BB" w:rsidRDefault="003660DA" w:rsidP="00534C9A">
      <w:pPr>
        <w:pStyle w:val="Heading2"/>
      </w:pPr>
      <w:bookmarkStart w:id="154" w:name="_Toc8663757"/>
      <w:r>
        <w:t>Assembly</w:t>
      </w:r>
      <w:r w:rsidR="006354BB">
        <w:t xml:space="preserve"> Instructions</w:t>
      </w:r>
      <w:bookmarkEnd w:id="154"/>
    </w:p>
    <w:p w14:paraId="1063B761" w14:textId="2483260A" w:rsidR="003660DA" w:rsidRDefault="00DB429F" w:rsidP="006354BB">
      <w:r>
        <w:t xml:space="preserve">This section contains the step-by-step instructions for assembling the modified InstESRE pyranometer. </w:t>
      </w:r>
      <w:r w:rsidR="00E36B32">
        <w:t xml:space="preserve">Several of these are copied from Dr. Brooks’ instructions. </w:t>
      </w:r>
      <w:r>
        <w:t>It is recommended, however, that you use the following “Instructable” to guide you through the assembly and testing:</w:t>
      </w:r>
    </w:p>
    <w:p w14:paraId="484710BB" w14:textId="6959BB29" w:rsidR="00DB429F" w:rsidRDefault="00DB429F" w:rsidP="006354BB"/>
    <w:p w14:paraId="326DFCF2" w14:textId="2EF64BCB" w:rsidR="00DB429F" w:rsidRDefault="007D6B18" w:rsidP="006354BB">
      <w:r>
        <w:fldChar w:fldCharType="begin"/>
      </w:r>
      <w:r>
        <w:instrText xml:space="preserve"> HYPERLINK "https://www.instructables.com/id/ADS1115-InstESRE-Pyranometer" </w:instrText>
      </w:r>
      <w:ins w:id="155" w:author="Chris Satterlee" w:date="2019-05-13T17:49:00Z"/>
      <w:r>
        <w:fldChar w:fldCharType="separate"/>
      </w:r>
      <w:r w:rsidR="00567A1F" w:rsidRPr="00567A1F">
        <w:rPr>
          <w:rStyle w:val="Hyperlink"/>
        </w:rPr>
        <w:t>https://www.instructables.com/id/ADS1</w:t>
      </w:r>
      <w:r w:rsidR="00567A1F" w:rsidRPr="00567A1F">
        <w:rPr>
          <w:rStyle w:val="Hyperlink"/>
        </w:rPr>
        <w:t>1</w:t>
      </w:r>
      <w:r w:rsidR="00567A1F" w:rsidRPr="00567A1F">
        <w:rPr>
          <w:rStyle w:val="Hyperlink"/>
        </w:rPr>
        <w:t>15-InstESRE-Pyranometer</w:t>
      </w:r>
      <w:r>
        <w:rPr>
          <w:rStyle w:val="Hyperlink"/>
        </w:rPr>
        <w:fldChar w:fldCharType="end"/>
      </w:r>
    </w:p>
    <w:p w14:paraId="08D4A42F" w14:textId="6499899A" w:rsidR="00DB429F" w:rsidRDefault="00DB429F" w:rsidP="006354BB"/>
    <w:p w14:paraId="28B5385B" w14:textId="6E1DC618" w:rsidR="00E36B32" w:rsidRDefault="00795385" w:rsidP="006354BB">
      <w:r>
        <w:t>The Instructable has photos of every step. You may want to print out this section of this document to use as a checklist.</w:t>
      </w:r>
    </w:p>
    <w:p w14:paraId="29F7A0F6" w14:textId="77777777" w:rsidR="00DB429F" w:rsidRDefault="00DB429F" w:rsidP="006354BB"/>
    <w:p w14:paraId="2E059277" w14:textId="5B3F7289" w:rsidR="005A7828" w:rsidRDefault="005A7828" w:rsidP="002F65BA">
      <w:pPr>
        <w:pStyle w:val="ListParagraph"/>
        <w:numPr>
          <w:ilvl w:val="0"/>
          <w:numId w:val="7"/>
        </w:numPr>
        <w:rPr>
          <w:rFonts w:ascii="Courier" w:hAnsi="Courier"/>
          <w:szCs w:val="24"/>
        </w:rPr>
      </w:pPr>
      <w:r>
        <w:rPr>
          <w:rFonts w:ascii="Courier" w:hAnsi="Courier"/>
          <w:szCs w:val="24"/>
        </w:rPr>
        <w:t>Prepare enclosure:</w:t>
      </w:r>
      <w:r>
        <w:rPr>
          <w:rFonts w:ascii="Courier" w:hAnsi="Courier"/>
          <w:szCs w:val="24"/>
        </w:rPr>
        <w:br/>
      </w:r>
    </w:p>
    <w:p w14:paraId="795CDBD2" w14:textId="74AD0E2C" w:rsidR="00DB429F" w:rsidRDefault="00DB429F" w:rsidP="002F65BA">
      <w:pPr>
        <w:pStyle w:val="ListParagraph"/>
        <w:numPr>
          <w:ilvl w:val="0"/>
          <w:numId w:val="9"/>
        </w:numPr>
        <w:rPr>
          <w:rFonts w:ascii="Courier" w:hAnsi="Courier"/>
          <w:szCs w:val="24"/>
        </w:rPr>
      </w:pPr>
      <w:r w:rsidRPr="00795385">
        <w:rPr>
          <w:rFonts w:ascii="Courier" w:hAnsi="Courier"/>
          <w:szCs w:val="24"/>
        </w:rPr>
        <w:t>Insert the grommet into the hole at end of the case. Use a small blunt object such as a small screwdriver. Be careful not to cut the grommet. (The grommet is the soft rubber O-shaped item.)</w:t>
      </w:r>
      <w:r w:rsidR="00E36B32">
        <w:rPr>
          <w:rFonts w:ascii="Courier" w:hAnsi="Courier"/>
          <w:szCs w:val="24"/>
        </w:rPr>
        <w:br/>
      </w:r>
      <w:r w:rsidR="00E36B32">
        <w:rPr>
          <w:rFonts w:ascii="Courier" w:hAnsi="Courier"/>
          <w:szCs w:val="24"/>
        </w:rPr>
        <w:br/>
      </w:r>
      <w:r w:rsidR="00E36B32">
        <w:rPr>
          <w:rFonts w:ascii="Courier" w:hAnsi="Courier"/>
          <w:szCs w:val="24"/>
        </w:rPr>
        <w:lastRenderedPageBreak/>
        <w:t>_______</w:t>
      </w:r>
      <w:r w:rsidR="00795385">
        <w:rPr>
          <w:rFonts w:ascii="Courier" w:hAnsi="Courier"/>
          <w:szCs w:val="24"/>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70"/>
      </w:tblGrid>
      <w:tr w:rsidR="00795385" w:rsidRPr="00795385" w14:paraId="7FD821B3" w14:textId="77777777" w:rsidTr="00795385">
        <w:trPr>
          <w:tblCellSpacing w:w="15" w:type="dxa"/>
        </w:trPr>
        <w:tc>
          <w:tcPr>
            <w:tcW w:w="0" w:type="auto"/>
            <w:hideMark/>
          </w:tcPr>
          <w:p w14:paraId="5E9471A1" w14:textId="75A4BCFD" w:rsidR="00795385" w:rsidRPr="00795385" w:rsidRDefault="00795385" w:rsidP="002F65BA">
            <w:pPr>
              <w:pStyle w:val="ListParagraph"/>
              <w:numPr>
                <w:ilvl w:val="0"/>
                <w:numId w:val="9"/>
              </w:numPr>
              <w:rPr>
                <w:rFonts w:ascii="Courier" w:hAnsi="Courier"/>
                <w:szCs w:val="24"/>
              </w:rPr>
            </w:pPr>
            <w:r w:rsidRPr="00795385">
              <w:rPr>
                <w:rFonts w:ascii="Courier" w:hAnsi="Courier"/>
                <w:szCs w:val="24"/>
              </w:rPr>
              <w:t>Spread a small amount of superglue around the inside of the larger of the two holes in the top of the case. Insert the bubble level from the inside of the case. Make sure the bubble level's shoulder seats firmly against the top of the case. Set the case aside, upside down, to let the glue dry for several minutes.</w:t>
            </w:r>
            <w:r>
              <w:rPr>
                <w:rFonts w:ascii="Courier" w:hAnsi="Courier"/>
                <w:szCs w:val="24"/>
              </w:rPr>
              <w:t xml:space="preserve"> [</w:t>
            </w:r>
            <w:r w:rsidRPr="00795385">
              <w:rPr>
                <w:rFonts w:ascii="Courier" w:hAnsi="Courier"/>
                <w:b/>
                <w:szCs w:val="24"/>
              </w:rPr>
              <w:t>NOTE: the bubble level is not needed for the IV Swinger 2 application, and it is not shown in the Instructable photos.]</w:t>
            </w:r>
            <w:r w:rsidR="00E36B32">
              <w:rPr>
                <w:rFonts w:ascii="Courier" w:hAnsi="Courier"/>
                <w:szCs w:val="24"/>
              </w:rPr>
              <w:t xml:space="preserve"> </w:t>
            </w:r>
            <w:r w:rsidR="00E36B32">
              <w:rPr>
                <w:rFonts w:ascii="Courier" w:hAnsi="Courier"/>
                <w:szCs w:val="24"/>
              </w:rPr>
              <w:br/>
            </w:r>
            <w:r w:rsidR="00E36B32">
              <w:rPr>
                <w:rFonts w:ascii="Courier" w:hAnsi="Courier"/>
                <w:szCs w:val="24"/>
              </w:rPr>
              <w:br/>
              <w:t>_______</w:t>
            </w:r>
          </w:p>
        </w:tc>
      </w:tr>
    </w:tbl>
    <w:p w14:paraId="7A6A11AE" w14:textId="403393D1" w:rsidR="00DB429F" w:rsidRPr="00795385" w:rsidRDefault="00DB429F" w:rsidP="00E36B32">
      <w:pPr>
        <w:rPr>
          <w:rFonts w:ascii="Courier" w:hAnsi="Courier"/>
          <w:szCs w:val="24"/>
        </w:rPr>
      </w:pPr>
    </w:p>
    <w:p w14:paraId="684761FD" w14:textId="79ED452A" w:rsidR="00E36B32" w:rsidRDefault="00E36B32" w:rsidP="002F65BA">
      <w:pPr>
        <w:pStyle w:val="ListParagraph"/>
        <w:numPr>
          <w:ilvl w:val="0"/>
          <w:numId w:val="7"/>
        </w:numPr>
        <w:rPr>
          <w:rFonts w:ascii="Courier" w:hAnsi="Courier"/>
          <w:szCs w:val="24"/>
        </w:rPr>
      </w:pPr>
      <w:r>
        <w:rPr>
          <w:rFonts w:ascii="Courier" w:hAnsi="Courier"/>
          <w:szCs w:val="24"/>
        </w:rPr>
        <w:t>Prepare photodiode</w:t>
      </w:r>
      <w:r w:rsidR="005A7828">
        <w:rPr>
          <w:rFonts w:ascii="Courier" w:hAnsi="Courier"/>
          <w:szCs w:val="24"/>
        </w:rPr>
        <w:t xml:space="preserve"> and diffuser</w:t>
      </w:r>
      <w:r>
        <w:rPr>
          <w:rFonts w:ascii="Courier" w:hAnsi="Courier"/>
          <w:szCs w:val="24"/>
        </w:rPr>
        <w:t>:</w:t>
      </w:r>
      <w:r>
        <w:rPr>
          <w:rFonts w:ascii="Courier" w:hAnsi="Courier"/>
          <w:szCs w:val="24"/>
        </w:rPr>
        <w:br/>
      </w:r>
    </w:p>
    <w:p w14:paraId="52352CEE" w14:textId="56572586"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Make sure the PDB-C139 photodiode leads are straight and parallel to each other, making adjustments if necessary.</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5D0995E1" w14:textId="77777777" w:rsidR="00DB429F" w:rsidRPr="00795385" w:rsidRDefault="00DB429F" w:rsidP="00E36B32">
      <w:pPr>
        <w:ind w:left="720"/>
        <w:rPr>
          <w:rFonts w:ascii="Courier" w:hAnsi="Courier"/>
          <w:szCs w:val="24"/>
        </w:rPr>
      </w:pPr>
    </w:p>
    <w:p w14:paraId="53C7B666" w14:textId="07F21AAC"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 xml:space="preserve">Insert PDB-C139 photodiode into the LED holder. It should snap into place. </w:t>
      </w:r>
      <w:r w:rsidRPr="008075FF">
        <w:rPr>
          <w:rFonts w:ascii="Courier" w:hAnsi="Courier"/>
          <w:b/>
          <w:szCs w:val="24"/>
        </w:rPr>
        <w:t>Do NOT use any superglue.</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2FAD42D8" w14:textId="77777777" w:rsidR="00DB429F" w:rsidRPr="00795385" w:rsidRDefault="00DB429F" w:rsidP="00E36B32">
      <w:pPr>
        <w:ind w:left="720"/>
        <w:rPr>
          <w:rFonts w:ascii="Courier" w:hAnsi="Courier"/>
          <w:szCs w:val="24"/>
        </w:rPr>
      </w:pPr>
    </w:p>
    <w:p w14:paraId="24EA1F81" w14:textId="115F329F"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With the PDB-C139 photodiode leads pointing up and with the longer lead to the left and the shorter to the right, VERY SLIGHTLY bend both leads away from you.</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44C752D5" w14:textId="1DFA1344" w:rsidR="00DB429F" w:rsidRPr="00795385" w:rsidRDefault="00DB429F" w:rsidP="00E36B32">
      <w:pPr>
        <w:ind w:left="720" w:firstLine="140"/>
        <w:rPr>
          <w:rFonts w:ascii="Courier" w:hAnsi="Courier"/>
          <w:szCs w:val="24"/>
        </w:rPr>
      </w:pPr>
    </w:p>
    <w:p w14:paraId="39B07BCE" w14:textId="75DCB332" w:rsidR="005A7828" w:rsidRDefault="00DB429F" w:rsidP="002F65BA">
      <w:pPr>
        <w:pStyle w:val="ListParagraph"/>
        <w:numPr>
          <w:ilvl w:val="0"/>
          <w:numId w:val="8"/>
        </w:numPr>
        <w:ind w:left="1080"/>
        <w:rPr>
          <w:rFonts w:ascii="Courier" w:hAnsi="Courier"/>
          <w:szCs w:val="24"/>
        </w:rPr>
      </w:pPr>
      <w:r w:rsidRPr="00E36B32">
        <w:rPr>
          <w:rFonts w:ascii="Courier" w:hAnsi="Courier"/>
          <w:szCs w:val="24"/>
        </w:rPr>
        <w:t xml:space="preserve">Insert the photodiode assembly into the housing tube from the top. Again, </w:t>
      </w:r>
      <w:r w:rsidRPr="003F0EAF">
        <w:rPr>
          <w:rFonts w:ascii="Courier" w:hAnsi="Courier"/>
          <w:b/>
          <w:szCs w:val="24"/>
        </w:rPr>
        <w:t>do NOT use any superglue</w:t>
      </w:r>
      <w:r w:rsidRPr="00E36B32">
        <w:rPr>
          <w:rFonts w:ascii="Courier" w:hAnsi="Courier"/>
          <w:szCs w:val="24"/>
        </w:rPr>
        <w:t>. Make sure the top of the diode is clean and dust free.</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5A7828">
        <w:rPr>
          <w:rFonts w:ascii="Courier" w:hAnsi="Courier"/>
          <w:szCs w:val="24"/>
        </w:rPr>
        <w:br/>
      </w:r>
    </w:p>
    <w:p w14:paraId="428A6547" w14:textId="77777777" w:rsidR="005A7828" w:rsidRPr="005A7828" w:rsidRDefault="005A7828" w:rsidP="005A7828">
      <w:pPr>
        <w:pStyle w:val="ListParagraph"/>
        <w:rPr>
          <w:rFonts w:ascii="Courier" w:hAnsi="Courier"/>
          <w:szCs w:val="24"/>
        </w:rPr>
      </w:pPr>
    </w:p>
    <w:p w14:paraId="57720093" w14:textId="74F6C355" w:rsidR="00DB429F" w:rsidRPr="005A7828" w:rsidRDefault="00DB429F" w:rsidP="002F65BA">
      <w:pPr>
        <w:pStyle w:val="ListParagraph"/>
        <w:numPr>
          <w:ilvl w:val="0"/>
          <w:numId w:val="8"/>
        </w:numPr>
        <w:ind w:left="1080"/>
        <w:rPr>
          <w:rFonts w:ascii="Courier" w:hAnsi="Courier"/>
          <w:szCs w:val="24"/>
        </w:rPr>
      </w:pPr>
      <w:r w:rsidRPr="005A7828">
        <w:rPr>
          <w:rFonts w:ascii="Courier" w:hAnsi="Courier"/>
          <w:szCs w:val="24"/>
        </w:rPr>
        <w:t xml:space="preserve">Pick up the Teflon diffuser disk with a paper towel or tissue and rub both surfaces gently to remove any dust or debris that might be there. Snap the disk into its recess at the top of the housing tube. </w:t>
      </w:r>
      <w:r w:rsidRPr="008075FF">
        <w:rPr>
          <w:rFonts w:ascii="Courier" w:hAnsi="Courier"/>
          <w:b/>
          <w:szCs w:val="24"/>
        </w:rPr>
        <w:t>Do NOT use any superglue.</w:t>
      </w:r>
      <w:r w:rsidRPr="005A7828">
        <w:rPr>
          <w:rFonts w:ascii="Courier" w:hAnsi="Courier"/>
          <w:szCs w:val="24"/>
        </w:rPr>
        <w:t xml:space="preserve"> If it is a very loose fit, you will have to use some superglue LATER, but NOT YET.</w:t>
      </w:r>
      <w:r w:rsidR="00E36B32" w:rsidRPr="005A7828">
        <w:rPr>
          <w:rFonts w:ascii="Courier" w:hAnsi="Courier"/>
          <w:szCs w:val="24"/>
        </w:rPr>
        <w:t xml:space="preserve"> </w:t>
      </w:r>
      <w:r w:rsidR="00E36B32" w:rsidRPr="005A7828">
        <w:rPr>
          <w:rFonts w:ascii="Courier" w:hAnsi="Courier"/>
          <w:szCs w:val="24"/>
        </w:rPr>
        <w:br/>
      </w:r>
      <w:r w:rsidR="00E36B32" w:rsidRPr="005A7828">
        <w:rPr>
          <w:rFonts w:ascii="Courier" w:hAnsi="Courier"/>
          <w:szCs w:val="24"/>
        </w:rPr>
        <w:br/>
        <w:t>_______</w:t>
      </w:r>
      <w:r w:rsidR="00E36B32" w:rsidRPr="005A7828">
        <w:rPr>
          <w:rFonts w:ascii="Courier" w:hAnsi="Courier"/>
          <w:szCs w:val="24"/>
        </w:rPr>
        <w:br/>
      </w:r>
    </w:p>
    <w:p w14:paraId="4B8CF2A0" w14:textId="558EF25A" w:rsidR="00DB429F" w:rsidRPr="00795385" w:rsidRDefault="00DB429F" w:rsidP="00E36B32">
      <w:pPr>
        <w:ind w:firstLine="140"/>
        <w:rPr>
          <w:rFonts w:ascii="Courier" w:hAnsi="Courier"/>
          <w:szCs w:val="24"/>
        </w:rPr>
      </w:pPr>
    </w:p>
    <w:p w14:paraId="7944BB30" w14:textId="517EA6AF" w:rsidR="00DB429F" w:rsidRPr="00E36B32" w:rsidRDefault="00E36B32" w:rsidP="002F65BA">
      <w:pPr>
        <w:pStyle w:val="ListParagraph"/>
        <w:numPr>
          <w:ilvl w:val="0"/>
          <w:numId w:val="10"/>
        </w:numPr>
        <w:rPr>
          <w:rFonts w:ascii="Courier" w:hAnsi="Courier"/>
          <w:szCs w:val="24"/>
        </w:rPr>
      </w:pPr>
      <w:r w:rsidRPr="00E36B32">
        <w:rPr>
          <w:rFonts w:ascii="Courier" w:hAnsi="Courier"/>
          <w:szCs w:val="24"/>
        </w:rPr>
        <w:lastRenderedPageBreak/>
        <w:t>F</w:t>
      </w:r>
      <w:r w:rsidR="00DB429F" w:rsidRPr="00E36B32">
        <w:rPr>
          <w:rFonts w:ascii="Courier" w:hAnsi="Courier"/>
          <w:szCs w:val="24"/>
        </w:rPr>
        <w:t xml:space="preserve">lip the assembly upside down (leads pointing up, longer one to the left). Make sure the diffuser disk didn't fall out. Use 4 pieces of tape to hold it down on a hard, smooth work surface. The tape should be below the machined </w:t>
      </w:r>
      <w:r w:rsidR="0091435B">
        <w:rPr>
          <w:rFonts w:ascii="Courier" w:hAnsi="Courier"/>
          <w:szCs w:val="24"/>
        </w:rPr>
        <w:t>rim</w:t>
      </w:r>
      <w:r w:rsidR="00DB429F" w:rsidRPr="00E36B32">
        <w:rPr>
          <w:rFonts w:ascii="Courier" w:hAnsi="Courier"/>
          <w:szCs w:val="24"/>
        </w:rPr>
        <w:t xml:space="preserve"> of the tube. Wrap </w:t>
      </w:r>
      <w:r w:rsidR="008075FF">
        <w:rPr>
          <w:rFonts w:ascii="Courier" w:hAnsi="Courier"/>
          <w:szCs w:val="24"/>
        </w:rPr>
        <w:t xml:space="preserve">one </w:t>
      </w:r>
      <w:r w:rsidR="00DB429F" w:rsidRPr="00E36B32">
        <w:rPr>
          <w:rFonts w:ascii="Courier" w:hAnsi="Courier"/>
          <w:szCs w:val="24"/>
        </w:rPr>
        <w:t>more piece of tape around the tube.</w:t>
      </w:r>
      <w:r w:rsidRPr="00E36B32">
        <w:rPr>
          <w:rFonts w:ascii="Courier" w:hAnsi="Courier"/>
          <w:szCs w:val="24"/>
        </w:rPr>
        <w:t xml:space="preserve"> </w:t>
      </w:r>
      <w:r>
        <w:rPr>
          <w:rFonts w:ascii="Courier" w:hAnsi="Courier"/>
          <w:szCs w:val="24"/>
        </w:rPr>
        <w:br/>
      </w:r>
      <w:r>
        <w:rPr>
          <w:rFonts w:ascii="Courier" w:hAnsi="Courier"/>
          <w:szCs w:val="24"/>
        </w:rPr>
        <w:br/>
        <w:t>_______</w:t>
      </w:r>
      <w:r>
        <w:rPr>
          <w:rFonts w:ascii="Courier" w:hAnsi="Courier"/>
          <w:szCs w:val="24"/>
        </w:rPr>
        <w:br/>
      </w:r>
    </w:p>
    <w:p w14:paraId="5CCE2330" w14:textId="7AA8E943" w:rsidR="00DB429F" w:rsidRPr="00795385" w:rsidRDefault="00DB429F" w:rsidP="00E36B32">
      <w:pPr>
        <w:ind w:firstLine="140"/>
        <w:rPr>
          <w:rFonts w:ascii="Courier" w:hAnsi="Courier"/>
          <w:szCs w:val="24"/>
        </w:rPr>
      </w:pPr>
    </w:p>
    <w:p w14:paraId="0D7D6C08" w14:textId="7C1317CF" w:rsidR="005A7828" w:rsidRDefault="005A7828" w:rsidP="002F65BA">
      <w:pPr>
        <w:pStyle w:val="ListParagraph"/>
        <w:numPr>
          <w:ilvl w:val="0"/>
          <w:numId w:val="7"/>
        </w:numPr>
        <w:rPr>
          <w:rFonts w:ascii="Courier" w:hAnsi="Courier"/>
          <w:szCs w:val="24"/>
        </w:rPr>
      </w:pPr>
      <w:r>
        <w:rPr>
          <w:rFonts w:ascii="Courier" w:hAnsi="Courier"/>
          <w:szCs w:val="24"/>
        </w:rPr>
        <w:t>Add TMP36 (optional):</w:t>
      </w:r>
      <w:r>
        <w:rPr>
          <w:rFonts w:ascii="Courier" w:hAnsi="Courier"/>
          <w:szCs w:val="24"/>
        </w:rPr>
        <w:br/>
      </w:r>
    </w:p>
    <w:p w14:paraId="6B28C0ED" w14:textId="46F0556E"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 xml:space="preserve">Insert the TMP36 into the hole </w:t>
      </w:r>
      <w:r w:rsidR="003F0EAF">
        <w:rPr>
          <w:rFonts w:ascii="Courier" w:hAnsi="Courier"/>
          <w:szCs w:val="24"/>
        </w:rPr>
        <w:t>on the near side</w:t>
      </w:r>
      <w:r w:rsidRPr="00E36B32">
        <w:rPr>
          <w:rFonts w:ascii="Courier" w:hAnsi="Courier"/>
          <w:szCs w:val="24"/>
        </w:rPr>
        <w:t xml:space="preserve"> of the photodiode leads, with the flat side of the TMP36 toward the leads, and the rounded side towards the wall of the tube. Press it down by the ends of its leads.  It should fit nicely with minimal deflection of the photodiode leads.</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157E31CC" w14:textId="09503E0B" w:rsidR="00DB429F" w:rsidRPr="00795385" w:rsidRDefault="00DB429F" w:rsidP="005A7828">
      <w:pPr>
        <w:ind w:left="360" w:firstLine="140"/>
        <w:rPr>
          <w:rFonts w:ascii="Courier" w:hAnsi="Courier"/>
          <w:szCs w:val="24"/>
        </w:rPr>
      </w:pPr>
    </w:p>
    <w:p w14:paraId="25490F97" w14:textId="4BBB7519"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 xml:space="preserve">Remove the TMP36, apply superglue to its top, flat side, and rounded side and promptly insert it back into the hole in the same position.  Use only enough glue so it should stick to the LED holder, diode leads, and inside of the tube, but don't use so much that it could possibly </w:t>
      </w:r>
      <w:r w:rsidRPr="008075FF">
        <w:rPr>
          <w:rFonts w:ascii="Courier" w:hAnsi="Courier"/>
          <w:szCs w:val="24"/>
          <w:u w:val="single"/>
        </w:rPr>
        <w:t>flow</w:t>
      </w:r>
      <w:r w:rsidRPr="00E36B32">
        <w:rPr>
          <w:rFonts w:ascii="Courier" w:hAnsi="Courier"/>
          <w:szCs w:val="24"/>
        </w:rPr>
        <w:t xml:space="preserve"> around the photodiode. Make sure to press it into the hole quickly, so the glue doesn't grab it before it is all the way in.</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7EE7DB55" w14:textId="493CDD9F" w:rsidR="00DB429F" w:rsidRPr="00795385" w:rsidRDefault="00DB429F" w:rsidP="005A7828">
      <w:pPr>
        <w:ind w:left="360" w:firstLine="140"/>
        <w:rPr>
          <w:rFonts w:ascii="Courier" w:hAnsi="Courier"/>
          <w:szCs w:val="24"/>
        </w:rPr>
      </w:pPr>
    </w:p>
    <w:p w14:paraId="1FD65706" w14:textId="7123A44C"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Adjust the two photodiode leads and the three TMP36 leads so they are all pointing as straight up as possible</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7CD5407E" w14:textId="77777777" w:rsidR="00DB429F" w:rsidRPr="00795385" w:rsidRDefault="00DB429F" w:rsidP="00DB429F">
      <w:pPr>
        <w:rPr>
          <w:rFonts w:ascii="Courier" w:hAnsi="Courier"/>
          <w:szCs w:val="24"/>
        </w:rPr>
      </w:pPr>
    </w:p>
    <w:p w14:paraId="2F79B99C" w14:textId="0109E2F6" w:rsidR="005A7828" w:rsidRDefault="005A7828" w:rsidP="002F65BA">
      <w:pPr>
        <w:pStyle w:val="ListParagraph"/>
        <w:numPr>
          <w:ilvl w:val="0"/>
          <w:numId w:val="7"/>
        </w:numPr>
        <w:rPr>
          <w:rFonts w:ascii="Courier" w:hAnsi="Courier"/>
          <w:szCs w:val="24"/>
        </w:rPr>
      </w:pPr>
      <w:r>
        <w:rPr>
          <w:rFonts w:ascii="Courier" w:hAnsi="Courier"/>
          <w:szCs w:val="24"/>
        </w:rPr>
        <w:t>Glue sensor tube to case:</w:t>
      </w:r>
      <w:r>
        <w:rPr>
          <w:rFonts w:ascii="Courier" w:hAnsi="Courier"/>
          <w:szCs w:val="24"/>
        </w:rPr>
        <w:br/>
      </w:r>
    </w:p>
    <w:p w14:paraId="1C180E46" w14:textId="44779CA8" w:rsidR="00DB429F" w:rsidRPr="00E36B32" w:rsidRDefault="00DB429F" w:rsidP="002F65BA">
      <w:pPr>
        <w:pStyle w:val="ListParagraph"/>
        <w:numPr>
          <w:ilvl w:val="0"/>
          <w:numId w:val="12"/>
        </w:numPr>
        <w:ind w:left="1080"/>
        <w:rPr>
          <w:rFonts w:ascii="Courier" w:hAnsi="Courier"/>
          <w:szCs w:val="24"/>
        </w:rPr>
      </w:pPr>
      <w:r w:rsidRPr="00E36B32">
        <w:rPr>
          <w:rFonts w:ascii="Courier" w:hAnsi="Courier"/>
          <w:szCs w:val="24"/>
        </w:rPr>
        <w:t xml:space="preserve">Apply some superglue to the machined </w:t>
      </w:r>
      <w:r w:rsidR="008075FF">
        <w:rPr>
          <w:rFonts w:ascii="Courier" w:hAnsi="Courier"/>
          <w:szCs w:val="24"/>
        </w:rPr>
        <w:t>rim</w:t>
      </w:r>
      <w:r w:rsidRPr="00E36B32">
        <w:rPr>
          <w:rFonts w:ascii="Courier" w:hAnsi="Courier"/>
          <w:szCs w:val="24"/>
        </w:rPr>
        <w:t xml:space="preserve"> of the tube and then promptly lower the case over that, so the tube is glued into the hole in the case. The long dimension of the case should be in line with the rows of leads coming through the hole and the end hole with the grommet should be to your right. Make sure the tube is fully seated in the hole.</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61E84781" w14:textId="77777777" w:rsidR="00DB429F" w:rsidRPr="00795385" w:rsidRDefault="00DB429F" w:rsidP="005A7828">
      <w:pPr>
        <w:ind w:left="360"/>
        <w:rPr>
          <w:rFonts w:ascii="Courier" w:hAnsi="Courier"/>
          <w:szCs w:val="24"/>
        </w:rPr>
      </w:pPr>
    </w:p>
    <w:p w14:paraId="270C02EC" w14:textId="37C58971" w:rsidR="00DB429F" w:rsidRPr="00E36B32" w:rsidRDefault="00DB429F" w:rsidP="002F65BA">
      <w:pPr>
        <w:pStyle w:val="ListParagraph"/>
        <w:numPr>
          <w:ilvl w:val="0"/>
          <w:numId w:val="12"/>
        </w:numPr>
        <w:ind w:left="1080"/>
        <w:rPr>
          <w:rFonts w:ascii="Courier" w:hAnsi="Courier"/>
          <w:szCs w:val="24"/>
        </w:rPr>
      </w:pPr>
      <w:r w:rsidRPr="00E36B32">
        <w:rPr>
          <w:rFonts w:ascii="Courier" w:hAnsi="Courier"/>
          <w:szCs w:val="24"/>
        </w:rPr>
        <w:t>Use some tape to hold the case in position so that it is level and the tube is perpendicular to it.</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r>
      <w:r w:rsidR="005A7828">
        <w:rPr>
          <w:rFonts w:ascii="Courier" w:hAnsi="Courier"/>
          <w:szCs w:val="24"/>
        </w:rPr>
        <w:lastRenderedPageBreak/>
        <w:t>_______</w:t>
      </w:r>
      <w:r w:rsidR="005A7828">
        <w:rPr>
          <w:rFonts w:ascii="Courier" w:hAnsi="Courier"/>
          <w:szCs w:val="24"/>
        </w:rPr>
        <w:br/>
      </w:r>
    </w:p>
    <w:p w14:paraId="12D8D029" w14:textId="77777777" w:rsidR="00DB429F" w:rsidRPr="00795385" w:rsidRDefault="00DB429F" w:rsidP="00DB429F">
      <w:pPr>
        <w:rPr>
          <w:rFonts w:ascii="Courier" w:hAnsi="Courier"/>
          <w:szCs w:val="24"/>
        </w:rPr>
      </w:pPr>
    </w:p>
    <w:p w14:paraId="33E3640F" w14:textId="5E6DD36C" w:rsidR="005A7828" w:rsidRDefault="005A7828" w:rsidP="002F65BA">
      <w:pPr>
        <w:pStyle w:val="ListParagraph"/>
        <w:numPr>
          <w:ilvl w:val="0"/>
          <w:numId w:val="7"/>
        </w:numPr>
        <w:rPr>
          <w:rFonts w:ascii="Courier" w:hAnsi="Courier"/>
          <w:szCs w:val="24"/>
        </w:rPr>
      </w:pPr>
      <w:r>
        <w:rPr>
          <w:rFonts w:ascii="Courier" w:hAnsi="Courier"/>
          <w:szCs w:val="24"/>
        </w:rPr>
        <w:t>Add ADS1115 board:</w:t>
      </w:r>
      <w:r>
        <w:rPr>
          <w:rFonts w:ascii="Courier" w:hAnsi="Courier"/>
          <w:szCs w:val="24"/>
        </w:rPr>
        <w:br/>
      </w:r>
    </w:p>
    <w:p w14:paraId="22B65FC1" w14:textId="731B1CA6" w:rsidR="00DB429F" w:rsidRPr="00E36B32" w:rsidRDefault="00DB429F" w:rsidP="002F65BA">
      <w:pPr>
        <w:pStyle w:val="ListParagraph"/>
        <w:numPr>
          <w:ilvl w:val="0"/>
          <w:numId w:val="13"/>
        </w:numPr>
        <w:ind w:left="1080"/>
        <w:rPr>
          <w:rFonts w:ascii="Courier" w:hAnsi="Courier"/>
          <w:szCs w:val="24"/>
        </w:rPr>
      </w:pPr>
      <w:r w:rsidRPr="00E36B32">
        <w:rPr>
          <w:rFonts w:ascii="Courier" w:hAnsi="Courier"/>
          <w:szCs w:val="24"/>
        </w:rPr>
        <w:t>Apply a blob of superglue to the back of the ADS1115 board right in the middle. Quickly, but carefully, lower the ADS1115 board down with the longer photodiode lead coming through hole A0 and the shorter one coming through hole A1. The three TMP36 leads will be along the edge of the ADS1115 board and may deflect slightly. Adjust the position of the ADS1115 board so the A0 and A1 holes are centered over the tube hole and hold the board in place for about a minute so it sticks to the case.</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4984450E" w14:textId="5177C1D9" w:rsidR="00DB429F" w:rsidRPr="00795385" w:rsidRDefault="00DB429F" w:rsidP="005A7828">
      <w:pPr>
        <w:ind w:left="360" w:firstLine="140"/>
        <w:rPr>
          <w:rFonts w:ascii="Courier" w:hAnsi="Courier"/>
          <w:szCs w:val="24"/>
        </w:rPr>
      </w:pPr>
    </w:p>
    <w:p w14:paraId="725A1109" w14:textId="7226F7F9" w:rsidR="00DB429F" w:rsidRPr="00E36B32" w:rsidRDefault="00DB429F" w:rsidP="002F65BA">
      <w:pPr>
        <w:pStyle w:val="ListParagraph"/>
        <w:numPr>
          <w:ilvl w:val="0"/>
          <w:numId w:val="13"/>
        </w:numPr>
        <w:ind w:left="1080"/>
        <w:rPr>
          <w:rFonts w:ascii="Courier" w:hAnsi="Courier"/>
          <w:szCs w:val="24"/>
        </w:rPr>
      </w:pPr>
      <w:r w:rsidRPr="005A7828">
        <w:rPr>
          <w:rFonts w:ascii="Courier" w:hAnsi="Courier"/>
          <w:b/>
          <w:szCs w:val="24"/>
        </w:rPr>
        <w:t>Leave this untouched for a couple hours so the glue will be sure to have dried. Do not proceed with the following steps until then.</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044C7624" w14:textId="77777777" w:rsidR="00DB429F" w:rsidRPr="00795385" w:rsidRDefault="00DB429F" w:rsidP="00DB429F">
      <w:pPr>
        <w:rPr>
          <w:rFonts w:ascii="Courier" w:hAnsi="Courier"/>
          <w:szCs w:val="24"/>
        </w:rPr>
      </w:pPr>
    </w:p>
    <w:p w14:paraId="2AEAEE4A" w14:textId="258C44D8" w:rsidR="00742E97" w:rsidRDefault="00742E97" w:rsidP="002F65BA">
      <w:pPr>
        <w:pStyle w:val="ListParagraph"/>
        <w:numPr>
          <w:ilvl w:val="0"/>
          <w:numId w:val="7"/>
        </w:numPr>
        <w:rPr>
          <w:rFonts w:ascii="Courier" w:hAnsi="Courier"/>
          <w:szCs w:val="24"/>
        </w:rPr>
      </w:pPr>
      <w:r>
        <w:rPr>
          <w:rFonts w:ascii="Courier" w:hAnsi="Courier"/>
          <w:szCs w:val="24"/>
        </w:rPr>
        <w:t>Add load resistor:</w:t>
      </w:r>
      <w:r>
        <w:rPr>
          <w:rFonts w:ascii="Courier" w:hAnsi="Courier"/>
          <w:szCs w:val="24"/>
        </w:rPr>
        <w:br/>
      </w:r>
    </w:p>
    <w:p w14:paraId="045CFDE7" w14:textId="4DD585C0"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Cut both leads of the resistor to 1 cm. Bend 2mm on the end of each lead at a right angle and insert those 2mm ends into holes A0 and A1 of the ADS1115 board, alongside the photodiode leads. The reason for the 2mm length is so there's no possibility that the ends can touch the TMP36 leads or the other photodiode lead underneath the board.</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7E852A95" w14:textId="7DA89154" w:rsidR="00DB429F" w:rsidRPr="00795385" w:rsidRDefault="00DB429F" w:rsidP="00742E97">
      <w:pPr>
        <w:ind w:left="360" w:firstLine="440"/>
        <w:rPr>
          <w:rFonts w:ascii="Courier" w:hAnsi="Courier"/>
          <w:szCs w:val="24"/>
        </w:rPr>
      </w:pPr>
    </w:p>
    <w:p w14:paraId="55BF81A6" w14:textId="1379051F"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Solder the resistor and photodiode leads to holes A0 and A1.</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2EDDB052" w14:textId="77777777" w:rsidR="00DB429F" w:rsidRPr="00795385" w:rsidRDefault="00DB429F" w:rsidP="00742E97">
      <w:pPr>
        <w:ind w:left="360"/>
        <w:rPr>
          <w:rFonts w:ascii="Courier" w:hAnsi="Courier"/>
          <w:szCs w:val="24"/>
        </w:rPr>
      </w:pPr>
    </w:p>
    <w:p w14:paraId="09C20CAA" w14:textId="24C63F18"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Trim the photodiode leads.</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746C852F" w14:textId="77777777" w:rsidR="00DB429F" w:rsidRPr="00795385" w:rsidRDefault="00DB429F" w:rsidP="00DB429F">
      <w:pPr>
        <w:rPr>
          <w:rFonts w:ascii="Courier" w:hAnsi="Courier"/>
          <w:szCs w:val="24"/>
        </w:rPr>
      </w:pPr>
      <w:r w:rsidRPr="00795385">
        <w:rPr>
          <w:rFonts w:ascii="Courier" w:hAnsi="Courier"/>
          <w:szCs w:val="24"/>
        </w:rPr>
        <w:t xml:space="preserve"> </w:t>
      </w:r>
    </w:p>
    <w:p w14:paraId="6702D894" w14:textId="01423A67" w:rsidR="008A6B6F" w:rsidRDefault="008A6B6F" w:rsidP="002F65BA">
      <w:pPr>
        <w:pStyle w:val="ListParagraph"/>
        <w:numPr>
          <w:ilvl w:val="0"/>
          <w:numId w:val="15"/>
        </w:numPr>
        <w:rPr>
          <w:rFonts w:ascii="Courier" w:hAnsi="Courier"/>
          <w:szCs w:val="24"/>
        </w:rPr>
      </w:pPr>
      <w:r>
        <w:rPr>
          <w:rFonts w:ascii="Courier" w:hAnsi="Courier"/>
          <w:szCs w:val="24"/>
        </w:rPr>
        <w:t>Solder TMP36 middle lead to A2 (optional):</w:t>
      </w:r>
      <w:r>
        <w:rPr>
          <w:rFonts w:ascii="Courier" w:hAnsi="Courier"/>
          <w:szCs w:val="24"/>
        </w:rPr>
        <w:br/>
      </w:r>
    </w:p>
    <w:p w14:paraId="023E5B75" w14:textId="680C5018" w:rsidR="00DB429F" w:rsidRPr="008A6B6F" w:rsidRDefault="00DB429F" w:rsidP="002F65BA">
      <w:pPr>
        <w:pStyle w:val="ListParagraph"/>
        <w:numPr>
          <w:ilvl w:val="0"/>
          <w:numId w:val="16"/>
        </w:numPr>
        <w:ind w:left="1080"/>
        <w:rPr>
          <w:rFonts w:ascii="Courier" w:hAnsi="Courier"/>
          <w:szCs w:val="24"/>
        </w:rPr>
      </w:pPr>
      <w:r w:rsidRPr="008A6B6F">
        <w:rPr>
          <w:rFonts w:ascii="Courier" w:hAnsi="Courier"/>
          <w:szCs w:val="24"/>
        </w:rPr>
        <w:t>Gently bend the two outer TMP36 leads away from the edge of the ADS1115 board.</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r>
      <w:r w:rsidR="008A6B6F">
        <w:rPr>
          <w:rFonts w:ascii="Courier" w:hAnsi="Courier"/>
          <w:szCs w:val="24"/>
        </w:rPr>
        <w:lastRenderedPageBreak/>
        <w:t>_______</w:t>
      </w:r>
      <w:r w:rsidR="008A6B6F">
        <w:rPr>
          <w:rFonts w:ascii="Courier" w:hAnsi="Courier"/>
          <w:szCs w:val="24"/>
        </w:rPr>
        <w:br/>
      </w:r>
    </w:p>
    <w:p w14:paraId="2D4742E4" w14:textId="33FE6FDD" w:rsidR="00DB429F" w:rsidRPr="00795385" w:rsidRDefault="00DB429F" w:rsidP="008A6B6F">
      <w:pPr>
        <w:ind w:left="360" w:firstLine="140"/>
        <w:rPr>
          <w:rFonts w:ascii="Courier" w:hAnsi="Courier"/>
          <w:szCs w:val="24"/>
        </w:rPr>
      </w:pPr>
    </w:p>
    <w:p w14:paraId="21DDDED4" w14:textId="380FF071" w:rsidR="00DB429F" w:rsidRPr="008A6B6F" w:rsidRDefault="00DB429F" w:rsidP="002F65BA">
      <w:pPr>
        <w:pStyle w:val="ListParagraph"/>
        <w:numPr>
          <w:ilvl w:val="0"/>
          <w:numId w:val="16"/>
        </w:numPr>
        <w:ind w:left="1080"/>
        <w:rPr>
          <w:rFonts w:ascii="Courier" w:hAnsi="Courier"/>
          <w:szCs w:val="24"/>
        </w:rPr>
      </w:pPr>
      <w:r w:rsidRPr="008A6B6F">
        <w:rPr>
          <w:rFonts w:ascii="Courier" w:hAnsi="Courier"/>
          <w:szCs w:val="24"/>
        </w:rPr>
        <w:t xml:space="preserve">With long-nosed pliers, carefully bend the middle TMP36 lead toward the A2 hole and solder it to the hole. You </w:t>
      </w:r>
      <w:r w:rsidR="00E77E29">
        <w:rPr>
          <w:rFonts w:ascii="Courier" w:hAnsi="Courier"/>
          <w:szCs w:val="24"/>
        </w:rPr>
        <w:t xml:space="preserve">may </w:t>
      </w:r>
      <w:r w:rsidRPr="008A6B6F">
        <w:rPr>
          <w:rFonts w:ascii="Courier" w:hAnsi="Courier"/>
          <w:szCs w:val="24"/>
        </w:rPr>
        <w:t xml:space="preserve">need a small piece of </w:t>
      </w:r>
      <w:r w:rsidR="003F0EAF">
        <w:rPr>
          <w:rFonts w:ascii="Courier" w:hAnsi="Courier"/>
          <w:szCs w:val="24"/>
        </w:rPr>
        <w:t xml:space="preserve">stripped </w:t>
      </w:r>
      <w:r w:rsidRPr="008A6B6F">
        <w:rPr>
          <w:rFonts w:ascii="Courier" w:hAnsi="Courier"/>
          <w:szCs w:val="24"/>
        </w:rPr>
        <w:t xml:space="preserve">hookup wire in the hole to solder to </w:t>
      </w:r>
      <w:r w:rsidR="00E77E29">
        <w:rPr>
          <w:rFonts w:ascii="Courier" w:hAnsi="Courier"/>
          <w:szCs w:val="24"/>
        </w:rPr>
        <w:t>if</w:t>
      </w:r>
      <w:r w:rsidRPr="008A6B6F">
        <w:rPr>
          <w:rFonts w:ascii="Courier" w:hAnsi="Courier"/>
          <w:szCs w:val="24"/>
        </w:rPr>
        <w:t xml:space="preserve"> the lead isn't quite long enough to actually go into the hole. Make sure this lead is not making contact with the A1 solder joint or photodiode lead stub.</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57BA25C2" w14:textId="77777777" w:rsidR="00DB429F" w:rsidRPr="00795385" w:rsidRDefault="00DB429F" w:rsidP="00DB429F">
      <w:pPr>
        <w:rPr>
          <w:rFonts w:ascii="Courier" w:hAnsi="Courier"/>
          <w:szCs w:val="24"/>
        </w:rPr>
      </w:pPr>
    </w:p>
    <w:p w14:paraId="463FC9A7" w14:textId="321D9562" w:rsidR="008A6B6F" w:rsidRDefault="008A6B6F" w:rsidP="002F65BA">
      <w:pPr>
        <w:pStyle w:val="ListParagraph"/>
        <w:numPr>
          <w:ilvl w:val="0"/>
          <w:numId w:val="17"/>
        </w:numPr>
        <w:rPr>
          <w:rFonts w:ascii="Courier" w:hAnsi="Courier"/>
          <w:szCs w:val="24"/>
        </w:rPr>
      </w:pPr>
      <w:r>
        <w:rPr>
          <w:rFonts w:ascii="Courier" w:hAnsi="Courier"/>
          <w:szCs w:val="24"/>
        </w:rPr>
        <w:t>Prepare cable:</w:t>
      </w:r>
      <w:r>
        <w:rPr>
          <w:rFonts w:ascii="Courier" w:hAnsi="Courier"/>
          <w:szCs w:val="24"/>
        </w:rPr>
        <w:br/>
      </w:r>
    </w:p>
    <w:p w14:paraId="1B476CE7" w14:textId="7179383B" w:rsidR="00DB429F" w:rsidRPr="008A6B6F" w:rsidRDefault="00DB429F" w:rsidP="002F65BA">
      <w:pPr>
        <w:pStyle w:val="ListParagraph"/>
        <w:numPr>
          <w:ilvl w:val="0"/>
          <w:numId w:val="19"/>
        </w:numPr>
        <w:ind w:left="1080"/>
        <w:rPr>
          <w:rFonts w:ascii="Courier" w:hAnsi="Courier"/>
          <w:szCs w:val="24"/>
        </w:rPr>
      </w:pPr>
      <w:r w:rsidRPr="008A6B6F">
        <w:rPr>
          <w:rFonts w:ascii="Courier" w:hAnsi="Courier"/>
          <w:szCs w:val="24"/>
        </w:rPr>
        <w:t>Untape the whole assembly from the work surface</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1E29A333" w14:textId="77777777" w:rsidR="00DB429F" w:rsidRPr="00795385" w:rsidRDefault="00DB429F" w:rsidP="006D2036">
      <w:pPr>
        <w:ind w:left="720"/>
        <w:rPr>
          <w:rFonts w:ascii="Courier" w:hAnsi="Courier"/>
          <w:szCs w:val="24"/>
        </w:rPr>
      </w:pPr>
    </w:p>
    <w:p w14:paraId="1F0FE46B" w14:textId="671B0C54" w:rsidR="00B36CEF" w:rsidRDefault="00B36CEF" w:rsidP="002F65BA">
      <w:pPr>
        <w:pStyle w:val="ListParagraph"/>
        <w:numPr>
          <w:ilvl w:val="0"/>
          <w:numId w:val="19"/>
        </w:numPr>
        <w:ind w:left="1080"/>
        <w:rPr>
          <w:rFonts w:ascii="Courier" w:hAnsi="Courier"/>
          <w:szCs w:val="24"/>
        </w:rPr>
      </w:pPr>
      <w:r w:rsidRPr="007665D4">
        <w:rPr>
          <w:rFonts w:ascii="Courier" w:hAnsi="Courier"/>
          <w:szCs w:val="24"/>
        </w:rPr>
        <w:t>Shake it to make sure the Teflon diffuser disk doesn't fall out. If it does, set the disk aside for now.</w:t>
      </w:r>
      <w:r>
        <w:rPr>
          <w:rFonts w:ascii="Courier" w:hAnsi="Courier"/>
          <w:szCs w:val="24"/>
        </w:rPr>
        <w:br/>
      </w:r>
      <w:r>
        <w:rPr>
          <w:rFonts w:ascii="Courier" w:hAnsi="Courier"/>
          <w:szCs w:val="24"/>
        </w:rPr>
        <w:br/>
        <w:t>_______</w:t>
      </w:r>
      <w:r>
        <w:rPr>
          <w:rFonts w:ascii="Courier" w:hAnsi="Courier"/>
          <w:szCs w:val="24"/>
        </w:rPr>
        <w:br/>
      </w:r>
    </w:p>
    <w:p w14:paraId="3FBAA627" w14:textId="77777777" w:rsidR="00B36CEF" w:rsidRPr="00B36CEF" w:rsidRDefault="00B36CEF" w:rsidP="00B36CEF">
      <w:pPr>
        <w:pStyle w:val="ListParagraph"/>
        <w:rPr>
          <w:rFonts w:ascii="Courier" w:hAnsi="Courier"/>
          <w:szCs w:val="24"/>
        </w:rPr>
      </w:pPr>
    </w:p>
    <w:p w14:paraId="3E66A7BB" w14:textId="5CC57B16" w:rsidR="00DB429F" w:rsidRPr="008A6B6F" w:rsidRDefault="00DB429F" w:rsidP="002F65BA">
      <w:pPr>
        <w:pStyle w:val="ListParagraph"/>
        <w:numPr>
          <w:ilvl w:val="0"/>
          <w:numId w:val="19"/>
        </w:numPr>
        <w:ind w:left="1080"/>
        <w:rPr>
          <w:rFonts w:ascii="Courier" w:hAnsi="Courier"/>
          <w:szCs w:val="24"/>
        </w:rPr>
      </w:pPr>
      <w:r w:rsidRPr="008A6B6F">
        <w:rPr>
          <w:rFonts w:ascii="Courier" w:hAnsi="Courier"/>
          <w:szCs w:val="24"/>
        </w:rPr>
        <w:t>Cut the female end off of the cable. Push the cut end through the grommet into the case and pull it through. Don't worry about pulling it too far, you will be able to pull it back out later. Use a drop of dish soap if it is difficult to push through.</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033D805D" w14:textId="77777777" w:rsidR="00DB429F" w:rsidRPr="00795385" w:rsidRDefault="00DB429F" w:rsidP="006D2036">
      <w:pPr>
        <w:ind w:left="720"/>
        <w:rPr>
          <w:rFonts w:ascii="Courier" w:hAnsi="Courier"/>
          <w:szCs w:val="24"/>
        </w:rPr>
      </w:pPr>
    </w:p>
    <w:p w14:paraId="69721193" w14:textId="2E49CA26" w:rsidR="00DB429F" w:rsidRPr="008A6B6F" w:rsidRDefault="00E36B32" w:rsidP="002F65BA">
      <w:pPr>
        <w:pStyle w:val="ListParagraph"/>
        <w:numPr>
          <w:ilvl w:val="0"/>
          <w:numId w:val="19"/>
        </w:numPr>
        <w:ind w:left="1080"/>
        <w:rPr>
          <w:rFonts w:ascii="Courier" w:hAnsi="Courier"/>
          <w:szCs w:val="24"/>
        </w:rPr>
      </w:pPr>
      <w:r w:rsidRPr="008A6B6F">
        <w:rPr>
          <w:rFonts w:ascii="Courier" w:hAnsi="Courier"/>
          <w:szCs w:val="24"/>
        </w:rPr>
        <w:t>C</w:t>
      </w:r>
      <w:r w:rsidR="00DB429F" w:rsidRPr="008A6B6F">
        <w:rPr>
          <w:rFonts w:ascii="Courier" w:hAnsi="Courier"/>
          <w:szCs w:val="24"/>
        </w:rPr>
        <w:t>ut away the outer cable sheathing on the cut end to expose the four wires inside, being careful not to damage the insulation on the inner wires. Cut away at least 2 cm of the sheathing.</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58193189" w14:textId="77777777" w:rsidR="00DB429F" w:rsidRPr="00795385" w:rsidRDefault="00DB429F" w:rsidP="006D2036">
      <w:pPr>
        <w:ind w:left="720"/>
        <w:rPr>
          <w:rFonts w:ascii="Courier" w:hAnsi="Courier"/>
          <w:szCs w:val="24"/>
        </w:rPr>
      </w:pPr>
    </w:p>
    <w:p w14:paraId="6C6B424B" w14:textId="77777777" w:rsidR="00487082" w:rsidRDefault="00DB429F" w:rsidP="002F65BA">
      <w:pPr>
        <w:pStyle w:val="ListParagraph"/>
        <w:numPr>
          <w:ilvl w:val="0"/>
          <w:numId w:val="19"/>
        </w:numPr>
        <w:ind w:left="1080"/>
        <w:rPr>
          <w:rFonts w:ascii="Courier" w:hAnsi="Courier"/>
          <w:szCs w:val="24"/>
        </w:rPr>
      </w:pPr>
      <w:r w:rsidRPr="008A6B6F">
        <w:rPr>
          <w:rFonts w:ascii="Courier" w:hAnsi="Courier"/>
          <w:szCs w:val="24"/>
        </w:rPr>
        <w:t>Strip 8 mm of the insulation from the inner four wires and twist the ends of each.</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p>
    <w:p w14:paraId="69DB1787" w14:textId="77777777" w:rsidR="00487082" w:rsidRPr="00487082" w:rsidRDefault="00487082" w:rsidP="00487082">
      <w:pPr>
        <w:pStyle w:val="ListParagraph"/>
        <w:rPr>
          <w:rFonts w:ascii="Courier" w:hAnsi="Courier"/>
          <w:szCs w:val="24"/>
        </w:rPr>
      </w:pPr>
    </w:p>
    <w:p w14:paraId="598E2C49" w14:textId="20F50FD5" w:rsidR="00DB429F" w:rsidRPr="008A6B6F" w:rsidRDefault="007B31DE" w:rsidP="002F65BA">
      <w:pPr>
        <w:pStyle w:val="ListParagraph"/>
        <w:numPr>
          <w:ilvl w:val="0"/>
          <w:numId w:val="19"/>
        </w:numPr>
        <w:ind w:left="1080"/>
        <w:rPr>
          <w:rFonts w:ascii="Courier" w:hAnsi="Courier"/>
          <w:szCs w:val="24"/>
        </w:rPr>
      </w:pPr>
      <w:r>
        <w:rPr>
          <w:rFonts w:ascii="Courier" w:hAnsi="Courier"/>
          <w:szCs w:val="24"/>
        </w:rPr>
        <w:t>“Tin” the twisted ends by heating with the soldering iron and applying some solder</w:t>
      </w:r>
      <w:r w:rsidR="002C0EF0">
        <w:rPr>
          <w:rFonts w:ascii="Courier" w:hAnsi="Courier"/>
          <w:szCs w:val="24"/>
        </w:rPr>
        <w:t xml:space="preserve"> to the strands</w:t>
      </w:r>
      <w:r>
        <w:rPr>
          <w:rFonts w:ascii="Courier" w:hAnsi="Courier"/>
          <w:szCs w:val="24"/>
        </w:rPr>
        <w:t>.</w:t>
      </w:r>
      <w:r w:rsidRPr="007B31DE">
        <w:rPr>
          <w:rFonts w:ascii="Courier" w:hAnsi="Courier"/>
          <w:szCs w:val="24"/>
        </w:rPr>
        <w:t xml:space="preserve"> </w:t>
      </w:r>
      <w:r>
        <w:rPr>
          <w:rFonts w:ascii="Courier" w:hAnsi="Courier"/>
          <w:szCs w:val="24"/>
        </w:rPr>
        <w:br/>
      </w:r>
      <w:r>
        <w:rPr>
          <w:rFonts w:ascii="Courier" w:hAnsi="Courier"/>
          <w:szCs w:val="24"/>
        </w:rPr>
        <w:br/>
      </w:r>
      <w:r>
        <w:rPr>
          <w:rFonts w:ascii="Courier" w:hAnsi="Courier"/>
          <w:szCs w:val="24"/>
        </w:rPr>
        <w:lastRenderedPageBreak/>
        <w:t>_______</w:t>
      </w:r>
      <w:r w:rsidR="008A6B6F">
        <w:rPr>
          <w:rFonts w:ascii="Courier" w:hAnsi="Courier"/>
          <w:szCs w:val="24"/>
        </w:rPr>
        <w:br/>
      </w:r>
    </w:p>
    <w:p w14:paraId="3E45CC5A" w14:textId="77777777" w:rsidR="00DB429F" w:rsidRPr="00795385" w:rsidRDefault="00DB429F" w:rsidP="006D2036">
      <w:pPr>
        <w:ind w:left="720"/>
        <w:rPr>
          <w:rFonts w:ascii="Courier" w:hAnsi="Courier"/>
          <w:szCs w:val="24"/>
        </w:rPr>
      </w:pPr>
    </w:p>
    <w:p w14:paraId="5A537472" w14:textId="3DC79A4C" w:rsidR="008075FF" w:rsidRPr="00873850" w:rsidRDefault="00DB429F" w:rsidP="002F65BA">
      <w:pPr>
        <w:pStyle w:val="ListParagraph"/>
        <w:numPr>
          <w:ilvl w:val="0"/>
          <w:numId w:val="19"/>
        </w:numPr>
        <w:ind w:left="1080"/>
        <w:rPr>
          <w:rFonts w:ascii="Courier" w:hAnsi="Courier"/>
          <w:szCs w:val="24"/>
        </w:rPr>
      </w:pPr>
      <w:r w:rsidRPr="008A6B6F">
        <w:rPr>
          <w:rFonts w:ascii="Courier" w:hAnsi="Courier"/>
          <w:szCs w:val="24"/>
        </w:rPr>
        <w:t xml:space="preserve">Use a </w:t>
      </w:r>
      <w:r w:rsidR="00267B71">
        <w:rPr>
          <w:rFonts w:ascii="Courier" w:hAnsi="Courier"/>
          <w:szCs w:val="24"/>
        </w:rPr>
        <w:t>digital multimeter (</w:t>
      </w:r>
      <w:r w:rsidRPr="008A6B6F">
        <w:rPr>
          <w:rFonts w:ascii="Courier" w:hAnsi="Courier"/>
          <w:szCs w:val="24"/>
        </w:rPr>
        <w:t>DMM</w:t>
      </w:r>
      <w:r w:rsidR="00267B71">
        <w:rPr>
          <w:rFonts w:ascii="Courier" w:hAnsi="Courier"/>
          <w:szCs w:val="24"/>
        </w:rPr>
        <w:t>)</w:t>
      </w:r>
      <w:r w:rsidRPr="008A6B6F">
        <w:rPr>
          <w:rFonts w:ascii="Courier" w:hAnsi="Courier"/>
          <w:szCs w:val="24"/>
        </w:rPr>
        <w:t xml:space="preserve"> to determine the connectivity between the inner wires and the four parts of the 3.5mm plug on the other end of the cable.  Write down the colors:</w:t>
      </w:r>
      <w:r w:rsidR="008A6B6F">
        <w:rPr>
          <w:rFonts w:ascii="Courier" w:hAnsi="Courier"/>
          <w:szCs w:val="24"/>
        </w:rPr>
        <w:br/>
      </w:r>
      <w:r w:rsidR="008A6B6F">
        <w:rPr>
          <w:rFonts w:ascii="Courier" w:hAnsi="Courier"/>
          <w:szCs w:val="24"/>
        </w:rPr>
        <w:br/>
        <w:t xml:space="preserve">            </w:t>
      </w:r>
      <w:r w:rsidRPr="008A6B6F">
        <w:rPr>
          <w:rFonts w:ascii="Courier" w:hAnsi="Courier"/>
          <w:szCs w:val="24"/>
          <w:u w:val="single"/>
        </w:rPr>
        <w:t>Col</w:t>
      </w:r>
      <w:r w:rsidR="008A6B6F" w:rsidRPr="008A6B6F">
        <w:rPr>
          <w:rFonts w:ascii="Courier" w:hAnsi="Courier"/>
          <w:szCs w:val="24"/>
          <w:u w:val="single"/>
        </w:rPr>
        <w:t>or:</w:t>
      </w:r>
      <w:r w:rsidR="008A6B6F">
        <w:rPr>
          <w:rFonts w:ascii="Courier" w:hAnsi="Courier"/>
          <w:szCs w:val="24"/>
          <w:u w:val="single"/>
        </w:rPr>
        <w:br/>
      </w:r>
      <w:r w:rsidR="008A6B6F">
        <w:rPr>
          <w:rFonts w:ascii="Courier" w:hAnsi="Courier"/>
          <w:szCs w:val="24"/>
        </w:rPr>
        <w:br/>
      </w:r>
      <w:r w:rsidRPr="008A6B6F">
        <w:rPr>
          <w:rFonts w:ascii="Courier" w:hAnsi="Courier"/>
          <w:szCs w:val="24"/>
        </w:rPr>
        <w:t xml:space="preserve">Tip: </w:t>
      </w:r>
      <w:r w:rsidR="008A6B6F">
        <w:rPr>
          <w:rFonts w:ascii="Courier" w:hAnsi="Courier"/>
          <w:szCs w:val="24"/>
        </w:rPr>
        <w:t xml:space="preserve">   </w:t>
      </w:r>
      <w:r w:rsidRPr="008A6B6F">
        <w:rPr>
          <w:rFonts w:ascii="Courier" w:hAnsi="Courier"/>
          <w:szCs w:val="24"/>
        </w:rPr>
        <w:t>_________________    [+5V]</w:t>
      </w:r>
      <w:r w:rsidR="008A6B6F">
        <w:rPr>
          <w:rFonts w:ascii="Courier" w:hAnsi="Courier"/>
          <w:szCs w:val="24"/>
        </w:rPr>
        <w:br/>
      </w:r>
      <w:r w:rsidR="008A6B6F">
        <w:rPr>
          <w:rFonts w:ascii="Courier" w:hAnsi="Courier"/>
          <w:szCs w:val="24"/>
        </w:rPr>
        <w:br/>
      </w:r>
      <w:r w:rsidRPr="008A6B6F">
        <w:rPr>
          <w:rFonts w:ascii="Courier" w:hAnsi="Courier"/>
          <w:szCs w:val="24"/>
        </w:rPr>
        <w:t>Ring 1: _________________    [SCL]</w:t>
      </w:r>
      <w:r w:rsidR="008A6B6F">
        <w:rPr>
          <w:rFonts w:ascii="Courier" w:hAnsi="Courier"/>
          <w:szCs w:val="24"/>
        </w:rPr>
        <w:br/>
      </w:r>
      <w:r w:rsidR="008A6B6F">
        <w:rPr>
          <w:rFonts w:ascii="Courier" w:hAnsi="Courier"/>
          <w:szCs w:val="24"/>
        </w:rPr>
        <w:br/>
      </w:r>
      <w:r w:rsidRPr="008A6B6F">
        <w:rPr>
          <w:rFonts w:ascii="Courier" w:hAnsi="Courier"/>
          <w:szCs w:val="24"/>
        </w:rPr>
        <w:t>Ring 2: _________________    [SDA]</w:t>
      </w:r>
      <w:r w:rsidR="008A6B6F">
        <w:rPr>
          <w:rFonts w:ascii="Courier" w:hAnsi="Courier"/>
          <w:szCs w:val="24"/>
        </w:rPr>
        <w:br/>
      </w:r>
      <w:r w:rsidR="008A6B6F">
        <w:rPr>
          <w:rFonts w:ascii="Courier" w:hAnsi="Courier"/>
          <w:szCs w:val="24"/>
        </w:rPr>
        <w:br/>
      </w:r>
      <w:r w:rsidRPr="008A6B6F">
        <w:rPr>
          <w:rFonts w:ascii="Courier" w:hAnsi="Courier"/>
          <w:szCs w:val="24"/>
        </w:rPr>
        <w:t>Sleeve: _________________    [GND]</w:t>
      </w:r>
      <w:r w:rsidR="008A6B6F">
        <w:rPr>
          <w:rFonts w:ascii="Courier" w:hAnsi="Courier"/>
          <w:szCs w:val="24"/>
        </w:rPr>
        <w:br/>
      </w:r>
      <w:r w:rsidR="008A6B6F">
        <w:rPr>
          <w:rFonts w:ascii="Courier" w:hAnsi="Courier"/>
          <w:szCs w:val="24"/>
        </w:rPr>
        <w:br/>
      </w:r>
      <w:r w:rsidRPr="00873850">
        <w:rPr>
          <w:rFonts w:ascii="Courier" w:hAnsi="Courier"/>
          <w:szCs w:val="24"/>
        </w:rPr>
        <w:t>NOTE: these colors will almost certainly NOT match the colors in</w:t>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_Ref3989297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ins w:id="156" w:author="Chris Satterlee" w:date="2019-05-16T17:32:00Z">
        <w:r w:rsidR="009B1DF7" w:rsidRPr="009B1DF7">
          <w:rPr>
            <w:rFonts w:ascii="Courier" w:hAnsi="Courier"/>
            <w:rPrChange w:id="157" w:author="Chris Satterlee" w:date="2019-05-16T17:32:00Z">
              <w:rPr/>
            </w:rPrChange>
          </w:rPr>
          <w:t xml:space="preserve">Figure </w:t>
        </w:r>
        <w:r w:rsidR="009B1DF7" w:rsidRPr="009B1DF7">
          <w:rPr>
            <w:rFonts w:ascii="Courier" w:hAnsi="Courier"/>
            <w:noProof/>
            <w:rPrChange w:id="158" w:author="Chris Satterlee" w:date="2019-05-16T17:32:00Z">
              <w:rPr>
                <w:noProof/>
              </w:rPr>
            </w:rPrChange>
          </w:rPr>
          <w:t>1</w:t>
        </w:r>
      </w:ins>
      <w:del w:id="159" w:author="Chris Satterlee" w:date="2019-05-13T17:49:00Z">
        <w:r w:rsidR="0007640D" w:rsidRPr="0007640D" w:rsidDel="007D6B18">
          <w:rPr>
            <w:rFonts w:ascii="Courier" w:hAnsi="Courier"/>
          </w:rPr>
          <w:delText xml:space="preserve">Figure </w:delText>
        </w:r>
        <w:r w:rsidR="0007640D" w:rsidRPr="0007640D" w:rsidDel="007D6B18">
          <w:rPr>
            <w:rFonts w:ascii="Courier" w:hAnsi="Courier"/>
            <w:noProof/>
          </w:rPr>
          <w:delText>1</w:delText>
        </w:r>
      </w:del>
      <w:r w:rsidR="00873850" w:rsidRPr="00873850">
        <w:rPr>
          <w:rFonts w:ascii="Courier" w:hAnsi="Courier"/>
          <w:szCs w:val="24"/>
        </w:rPr>
        <w:fldChar w:fldCharType="end"/>
      </w:r>
      <w:r w:rsidRPr="00873850">
        <w:rPr>
          <w:rFonts w:ascii="Courier" w:hAnsi="Courier"/>
          <w:szCs w:val="24"/>
        </w:rPr>
        <w:t>, so this is very important.</w:t>
      </w:r>
      <w:r w:rsidR="008A6B6F" w:rsidRPr="00873850">
        <w:rPr>
          <w:rFonts w:ascii="Courier" w:hAnsi="Courier"/>
          <w:szCs w:val="24"/>
        </w:rPr>
        <w:t xml:space="preserve"> </w:t>
      </w:r>
      <w:r w:rsidR="008A6B6F" w:rsidRPr="00873850">
        <w:rPr>
          <w:rFonts w:ascii="Courier" w:hAnsi="Courier"/>
          <w:szCs w:val="24"/>
        </w:rPr>
        <w:br/>
      </w:r>
      <w:r w:rsidR="008A6B6F" w:rsidRPr="00873850">
        <w:rPr>
          <w:rFonts w:ascii="Courier" w:hAnsi="Courier"/>
          <w:szCs w:val="24"/>
        </w:rPr>
        <w:br/>
        <w:t>_______</w:t>
      </w:r>
    </w:p>
    <w:p w14:paraId="4EA72037" w14:textId="77777777" w:rsidR="008075FF" w:rsidRPr="008075FF" w:rsidRDefault="008075FF" w:rsidP="008075FF">
      <w:pPr>
        <w:pStyle w:val="ListParagraph"/>
        <w:rPr>
          <w:rFonts w:ascii="Courier" w:hAnsi="Courier"/>
          <w:szCs w:val="24"/>
        </w:rPr>
      </w:pPr>
    </w:p>
    <w:p w14:paraId="29D7E6E1" w14:textId="7E192A8D" w:rsidR="00791DFF" w:rsidRPr="00791DFF" w:rsidRDefault="008075FF" w:rsidP="002F65BA">
      <w:pPr>
        <w:pStyle w:val="ListParagraph"/>
        <w:numPr>
          <w:ilvl w:val="0"/>
          <w:numId w:val="19"/>
        </w:numPr>
        <w:ind w:left="1080"/>
        <w:rPr>
          <w:rFonts w:ascii="Courier" w:hAnsi="Courier"/>
          <w:szCs w:val="24"/>
        </w:rPr>
      </w:pPr>
      <w:r w:rsidRPr="008075FF">
        <w:rPr>
          <w:rFonts w:ascii="Courier" w:hAnsi="Courier"/>
          <w:szCs w:val="24"/>
        </w:rPr>
        <w:t xml:space="preserve">Pull the cable back out through the rubber grommet until the insulation of the inner wires just reaches the VDD hole of ADS1115 board. </w:t>
      </w:r>
      <w:r w:rsidRPr="008075FF">
        <w:rPr>
          <w:rFonts w:ascii="Courier" w:hAnsi="Courier"/>
          <w:szCs w:val="24"/>
        </w:rPr>
        <w:br/>
      </w:r>
      <w:r w:rsidRPr="008075FF">
        <w:rPr>
          <w:rFonts w:ascii="Courier" w:hAnsi="Courier"/>
          <w:szCs w:val="24"/>
        </w:rPr>
        <w:br/>
        <w:t>_______</w:t>
      </w:r>
      <w:r w:rsidRPr="008075FF">
        <w:rPr>
          <w:rFonts w:ascii="Courier" w:hAnsi="Courier"/>
          <w:szCs w:val="24"/>
        </w:rPr>
        <w:br/>
      </w:r>
    </w:p>
    <w:p w14:paraId="14329103" w14:textId="08B0B423" w:rsidR="006D2036" w:rsidRDefault="006D2036" w:rsidP="002F65BA">
      <w:pPr>
        <w:pStyle w:val="ListParagraph"/>
        <w:numPr>
          <w:ilvl w:val="0"/>
          <w:numId w:val="20"/>
        </w:numPr>
        <w:rPr>
          <w:rFonts w:ascii="Courier" w:hAnsi="Courier"/>
          <w:szCs w:val="24"/>
        </w:rPr>
      </w:pPr>
      <w:r>
        <w:rPr>
          <w:rFonts w:ascii="Courier" w:hAnsi="Courier"/>
          <w:szCs w:val="24"/>
        </w:rPr>
        <w:t xml:space="preserve">Solder cable wires </w:t>
      </w:r>
      <w:r w:rsidR="008075FF">
        <w:rPr>
          <w:rFonts w:ascii="Courier" w:hAnsi="Courier"/>
          <w:szCs w:val="24"/>
        </w:rPr>
        <w:t xml:space="preserve">and hookup wire </w:t>
      </w:r>
      <w:r>
        <w:rPr>
          <w:rFonts w:ascii="Courier" w:hAnsi="Courier"/>
          <w:szCs w:val="24"/>
        </w:rPr>
        <w:t>to ADS1115:</w:t>
      </w:r>
      <w:r>
        <w:rPr>
          <w:rFonts w:ascii="Courier" w:hAnsi="Courier"/>
          <w:szCs w:val="24"/>
        </w:rPr>
        <w:br/>
      </w:r>
    </w:p>
    <w:p w14:paraId="56F8A9A5" w14:textId="5F33EC19" w:rsidR="009426E9" w:rsidRDefault="009426E9" w:rsidP="002F65BA">
      <w:pPr>
        <w:pStyle w:val="ListParagraph"/>
        <w:numPr>
          <w:ilvl w:val="0"/>
          <w:numId w:val="21"/>
        </w:numPr>
        <w:ind w:left="1080"/>
        <w:rPr>
          <w:rFonts w:ascii="Courier" w:hAnsi="Courier"/>
          <w:szCs w:val="24"/>
        </w:rPr>
      </w:pPr>
      <w:r w:rsidRPr="006D2036">
        <w:rPr>
          <w:rFonts w:ascii="Courier" w:hAnsi="Courier"/>
          <w:szCs w:val="24"/>
        </w:rPr>
        <w:t>Cut the following lengths of hookup wire</w:t>
      </w:r>
      <w:r w:rsidR="007B31DE">
        <w:rPr>
          <w:rFonts w:ascii="Courier" w:hAnsi="Courier"/>
          <w:szCs w:val="24"/>
        </w:rPr>
        <w:t xml:space="preserve"> (only needed for TMP36)</w:t>
      </w:r>
      <w:r w:rsidRPr="006D2036">
        <w:rPr>
          <w:rFonts w:ascii="Courier" w:hAnsi="Courier"/>
          <w:szCs w:val="24"/>
        </w:rPr>
        <w:t>:</w:t>
      </w:r>
      <w:r w:rsidR="00B36CEF">
        <w:rPr>
          <w:rFonts w:ascii="Courier" w:hAnsi="Courier"/>
          <w:szCs w:val="24"/>
        </w:rPr>
        <w:br/>
      </w:r>
    </w:p>
    <w:p w14:paraId="25139F1D" w14:textId="5735BA4D" w:rsidR="009426E9" w:rsidRDefault="009426E9" w:rsidP="002F65BA">
      <w:pPr>
        <w:pStyle w:val="ListParagraph"/>
        <w:numPr>
          <w:ilvl w:val="1"/>
          <w:numId w:val="21"/>
        </w:numPr>
        <w:rPr>
          <w:rFonts w:ascii="Courier" w:hAnsi="Courier"/>
          <w:szCs w:val="24"/>
        </w:rPr>
      </w:pPr>
      <w:r>
        <w:rPr>
          <w:rFonts w:ascii="Courier" w:hAnsi="Courier"/>
          <w:szCs w:val="24"/>
        </w:rPr>
        <w:t>Black, 2.5cm</w:t>
      </w:r>
    </w:p>
    <w:p w14:paraId="5FC09F0A" w14:textId="2D1CE1EA" w:rsidR="009426E9" w:rsidRDefault="009426E9" w:rsidP="002F65BA">
      <w:pPr>
        <w:pStyle w:val="ListParagraph"/>
        <w:numPr>
          <w:ilvl w:val="1"/>
          <w:numId w:val="21"/>
        </w:numPr>
        <w:rPr>
          <w:rFonts w:ascii="Courier" w:hAnsi="Courier"/>
          <w:szCs w:val="24"/>
        </w:rPr>
      </w:pPr>
      <w:r>
        <w:rPr>
          <w:rFonts w:ascii="Courier" w:hAnsi="Courier"/>
          <w:szCs w:val="24"/>
        </w:rPr>
        <w:t>Red, 2.5cm</w:t>
      </w:r>
      <w:r>
        <w:rPr>
          <w:rFonts w:ascii="Courier" w:hAnsi="Courier"/>
          <w:szCs w:val="24"/>
        </w:rPr>
        <w:br/>
      </w:r>
      <w:r>
        <w:rPr>
          <w:rFonts w:ascii="Courier" w:hAnsi="Courier"/>
          <w:szCs w:val="24"/>
        </w:rPr>
        <w:br/>
      </w:r>
      <w:r w:rsidRPr="008075FF">
        <w:rPr>
          <w:rFonts w:ascii="Courier" w:hAnsi="Courier"/>
          <w:szCs w:val="24"/>
        </w:rPr>
        <w:t xml:space="preserve">Strip 6mm from each end of </w:t>
      </w:r>
      <w:r w:rsidR="007B31DE">
        <w:rPr>
          <w:rFonts w:ascii="Courier" w:hAnsi="Courier"/>
          <w:szCs w:val="24"/>
        </w:rPr>
        <w:t>each</w:t>
      </w:r>
      <w:r w:rsidRPr="008075FF">
        <w:rPr>
          <w:rFonts w:ascii="Courier" w:hAnsi="Courier"/>
          <w:szCs w:val="24"/>
        </w:rPr>
        <w:t>.</w:t>
      </w:r>
      <w:r>
        <w:rPr>
          <w:rFonts w:ascii="Courier" w:hAnsi="Courier"/>
          <w:szCs w:val="24"/>
        </w:rPr>
        <w:br/>
      </w:r>
      <w:r w:rsidR="00791DFF">
        <w:rPr>
          <w:rFonts w:ascii="Courier" w:hAnsi="Courier"/>
          <w:szCs w:val="24"/>
        </w:rPr>
        <w:br/>
      </w:r>
      <w:r>
        <w:rPr>
          <w:rFonts w:ascii="Courier" w:hAnsi="Courier"/>
          <w:szCs w:val="24"/>
        </w:rPr>
        <w:t>_______</w:t>
      </w:r>
      <w:r>
        <w:rPr>
          <w:rFonts w:ascii="Courier" w:hAnsi="Courier"/>
          <w:szCs w:val="24"/>
        </w:rPr>
        <w:br/>
      </w:r>
      <w:r>
        <w:rPr>
          <w:rFonts w:ascii="Courier" w:hAnsi="Courier"/>
          <w:szCs w:val="24"/>
        </w:rPr>
        <w:br/>
      </w:r>
    </w:p>
    <w:p w14:paraId="12B810E8" w14:textId="63F8B305" w:rsidR="00DB429F" w:rsidRPr="006D2036" w:rsidRDefault="00E36B32" w:rsidP="002F65BA">
      <w:pPr>
        <w:pStyle w:val="ListParagraph"/>
        <w:numPr>
          <w:ilvl w:val="0"/>
          <w:numId w:val="21"/>
        </w:numPr>
        <w:ind w:left="1080"/>
        <w:rPr>
          <w:rFonts w:ascii="Courier" w:hAnsi="Courier"/>
          <w:szCs w:val="24"/>
        </w:rPr>
      </w:pPr>
      <w:r w:rsidRPr="006D2036">
        <w:rPr>
          <w:rFonts w:ascii="Courier" w:hAnsi="Courier"/>
          <w:szCs w:val="24"/>
        </w:rPr>
        <w:t>S</w:t>
      </w:r>
      <w:r w:rsidR="00DB429F" w:rsidRPr="006D2036">
        <w:rPr>
          <w:rFonts w:ascii="Courier" w:hAnsi="Courier"/>
          <w:szCs w:val="24"/>
        </w:rPr>
        <w:t>older the cable wire that is connected to the plug Tip (+5V) to the VDD hole, along with one end of the 2.5cm red wire.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A6D4D4D" w14:textId="77777777" w:rsidR="00DB429F" w:rsidRPr="00795385" w:rsidRDefault="00DB429F" w:rsidP="008075FF">
      <w:pPr>
        <w:ind w:left="720"/>
        <w:rPr>
          <w:rFonts w:ascii="Courier" w:hAnsi="Courier"/>
          <w:szCs w:val="24"/>
        </w:rPr>
      </w:pPr>
    </w:p>
    <w:p w14:paraId="0E3B6595" w14:textId="0D96104A" w:rsidR="00DB429F" w:rsidRPr="006D2036" w:rsidRDefault="00DB429F" w:rsidP="002F65BA">
      <w:pPr>
        <w:pStyle w:val="ListParagraph"/>
        <w:numPr>
          <w:ilvl w:val="0"/>
          <w:numId w:val="21"/>
        </w:numPr>
        <w:ind w:left="1080"/>
        <w:rPr>
          <w:rFonts w:ascii="Courier" w:hAnsi="Courier"/>
          <w:szCs w:val="24"/>
        </w:rPr>
      </w:pPr>
      <w:r w:rsidRPr="006D2036">
        <w:rPr>
          <w:rFonts w:ascii="Courier" w:hAnsi="Courier"/>
          <w:szCs w:val="24"/>
        </w:rPr>
        <w:t>Solder the cable wire that is connected to the plug Sleeve (GND) to the GND hole, along with one end of the 2.5cm black wire.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r>
      <w:r w:rsidR="006D2036">
        <w:rPr>
          <w:rFonts w:ascii="Courier" w:hAnsi="Courier"/>
          <w:szCs w:val="24"/>
        </w:rPr>
        <w:lastRenderedPageBreak/>
        <w:t>_______</w:t>
      </w:r>
      <w:r w:rsidR="006D2036">
        <w:rPr>
          <w:rFonts w:ascii="Courier" w:hAnsi="Courier"/>
          <w:szCs w:val="24"/>
        </w:rPr>
        <w:br/>
      </w:r>
    </w:p>
    <w:p w14:paraId="17B4BA1B" w14:textId="77777777" w:rsidR="00DB429F" w:rsidRPr="00795385" w:rsidRDefault="00DB429F" w:rsidP="008075FF">
      <w:pPr>
        <w:ind w:left="720"/>
        <w:rPr>
          <w:rFonts w:ascii="Courier" w:hAnsi="Courier"/>
          <w:szCs w:val="24"/>
        </w:rPr>
      </w:pPr>
    </w:p>
    <w:p w14:paraId="0B546166" w14:textId="6C4CD03C" w:rsidR="00DB429F" w:rsidRPr="006D2036" w:rsidRDefault="00DB429F" w:rsidP="002F65BA">
      <w:pPr>
        <w:pStyle w:val="ListParagraph"/>
        <w:numPr>
          <w:ilvl w:val="0"/>
          <w:numId w:val="21"/>
        </w:numPr>
        <w:ind w:left="1080"/>
        <w:rPr>
          <w:rFonts w:ascii="Courier" w:hAnsi="Courier"/>
          <w:szCs w:val="24"/>
        </w:rPr>
      </w:pPr>
      <w:r w:rsidRPr="006D2036">
        <w:rPr>
          <w:rFonts w:ascii="Courier" w:hAnsi="Courier"/>
          <w:szCs w:val="24"/>
        </w:rPr>
        <w:t>Solder the cable wire that is connected to the plug Ring 1 (SCL) to the SCL hole.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F293363" w14:textId="77777777" w:rsidR="00DB429F" w:rsidRPr="00795385" w:rsidRDefault="00DB429F" w:rsidP="008075FF">
      <w:pPr>
        <w:ind w:left="720"/>
        <w:rPr>
          <w:rFonts w:ascii="Courier" w:hAnsi="Courier"/>
          <w:szCs w:val="24"/>
        </w:rPr>
      </w:pPr>
    </w:p>
    <w:p w14:paraId="2D463190" w14:textId="42FE655D" w:rsidR="008075FF" w:rsidRPr="008075FF" w:rsidRDefault="00DB429F" w:rsidP="002F65BA">
      <w:pPr>
        <w:pStyle w:val="ListParagraph"/>
        <w:numPr>
          <w:ilvl w:val="0"/>
          <w:numId w:val="21"/>
        </w:numPr>
        <w:ind w:left="1080"/>
        <w:rPr>
          <w:rFonts w:ascii="Courier" w:hAnsi="Courier"/>
          <w:szCs w:val="24"/>
        </w:rPr>
      </w:pPr>
      <w:r w:rsidRPr="006D2036">
        <w:rPr>
          <w:rFonts w:ascii="Courier" w:hAnsi="Courier"/>
          <w:szCs w:val="24"/>
        </w:rPr>
        <w:t>Solder the cable wire that is connected to the plug Ring 2 (SDA) to the SDA hole.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05DBC52" w14:textId="6F8BB02C" w:rsidR="008075FF" w:rsidRDefault="008075FF" w:rsidP="002F65BA">
      <w:pPr>
        <w:pStyle w:val="ListParagraph"/>
        <w:numPr>
          <w:ilvl w:val="0"/>
          <w:numId w:val="18"/>
        </w:numPr>
        <w:ind w:left="720"/>
        <w:rPr>
          <w:rFonts w:ascii="Courier" w:hAnsi="Courier"/>
          <w:szCs w:val="24"/>
        </w:rPr>
      </w:pPr>
      <w:r>
        <w:rPr>
          <w:rFonts w:ascii="Courier" w:hAnsi="Courier"/>
          <w:szCs w:val="24"/>
        </w:rPr>
        <w:t>Solder TMP36 power/ground leads (optional):</w:t>
      </w:r>
      <w:r>
        <w:rPr>
          <w:rFonts w:ascii="Courier" w:hAnsi="Courier"/>
          <w:szCs w:val="24"/>
        </w:rPr>
        <w:br/>
      </w:r>
    </w:p>
    <w:p w14:paraId="0393EAA2" w14:textId="4963B4D5" w:rsidR="00DB429F" w:rsidRPr="006D2036" w:rsidRDefault="00DB429F" w:rsidP="002F65BA">
      <w:pPr>
        <w:pStyle w:val="ListParagraph"/>
        <w:numPr>
          <w:ilvl w:val="0"/>
          <w:numId w:val="22"/>
        </w:numPr>
        <w:ind w:left="1080"/>
        <w:rPr>
          <w:rFonts w:ascii="Courier" w:hAnsi="Courier"/>
          <w:szCs w:val="24"/>
        </w:rPr>
      </w:pPr>
      <w:r w:rsidRPr="006D2036">
        <w:rPr>
          <w:rFonts w:ascii="Courier" w:hAnsi="Courier"/>
          <w:szCs w:val="24"/>
        </w:rPr>
        <w:t>Solder the other end of the 2.5cm black wire (from the GND hole) to the TMP36 lead on the right. Make sure it doesn't contact the middle lead.</w:t>
      </w:r>
      <w:r w:rsidR="007665D4" w:rsidRPr="006D2036">
        <w:rPr>
          <w:rFonts w:ascii="Courier" w:hAnsi="Courier"/>
          <w:szCs w:val="24"/>
        </w:rPr>
        <w:t xml:space="preserve"> </w:t>
      </w:r>
      <w:r w:rsidR="007665D4">
        <w:rPr>
          <w:rFonts w:ascii="Courier" w:hAnsi="Courier"/>
          <w:szCs w:val="24"/>
        </w:rPr>
        <w:br/>
      </w:r>
      <w:r w:rsidR="007665D4">
        <w:rPr>
          <w:rFonts w:ascii="Courier" w:hAnsi="Courier"/>
          <w:szCs w:val="24"/>
        </w:rPr>
        <w:br/>
        <w:t>_______</w:t>
      </w:r>
      <w:r w:rsidR="007665D4">
        <w:rPr>
          <w:rFonts w:ascii="Courier" w:hAnsi="Courier"/>
          <w:szCs w:val="24"/>
        </w:rPr>
        <w:br/>
      </w:r>
    </w:p>
    <w:p w14:paraId="5C9D0278" w14:textId="59FA267E" w:rsidR="00DB429F" w:rsidRPr="00795385" w:rsidRDefault="00DB429F" w:rsidP="008075FF">
      <w:pPr>
        <w:ind w:left="-1440" w:firstLine="140"/>
        <w:rPr>
          <w:rFonts w:ascii="Courier" w:hAnsi="Courier"/>
          <w:szCs w:val="24"/>
        </w:rPr>
      </w:pPr>
    </w:p>
    <w:p w14:paraId="0E74A996" w14:textId="76B665EB" w:rsidR="00DB429F" w:rsidRPr="006D2036" w:rsidRDefault="00DB429F" w:rsidP="002F65BA">
      <w:pPr>
        <w:pStyle w:val="ListParagraph"/>
        <w:numPr>
          <w:ilvl w:val="0"/>
          <w:numId w:val="22"/>
        </w:numPr>
        <w:ind w:left="1080"/>
        <w:rPr>
          <w:rFonts w:ascii="Courier" w:hAnsi="Courier"/>
          <w:szCs w:val="24"/>
        </w:rPr>
      </w:pPr>
      <w:r w:rsidRPr="006D2036">
        <w:rPr>
          <w:rFonts w:ascii="Courier" w:hAnsi="Courier"/>
          <w:szCs w:val="24"/>
        </w:rPr>
        <w:t>Solder the other end of the 2.5cm red wire (from the VDD hole) to the TMP36 lead on the left. Make sure it doesn't contact the middle lead.</w:t>
      </w:r>
      <w:r w:rsidR="007665D4">
        <w:rPr>
          <w:rFonts w:ascii="Courier" w:hAnsi="Courier"/>
          <w:szCs w:val="24"/>
        </w:rPr>
        <w:br/>
      </w:r>
      <w:r w:rsidR="007665D4">
        <w:rPr>
          <w:rFonts w:ascii="Courier" w:hAnsi="Courier"/>
          <w:szCs w:val="24"/>
        </w:rPr>
        <w:br/>
        <w:t>_______</w:t>
      </w:r>
      <w:r w:rsidR="007665D4">
        <w:rPr>
          <w:rFonts w:ascii="Courier" w:hAnsi="Courier"/>
          <w:szCs w:val="24"/>
        </w:rPr>
        <w:br/>
      </w:r>
    </w:p>
    <w:p w14:paraId="54A1F0AC" w14:textId="0B59E385" w:rsidR="00DB429F" w:rsidRPr="00795385" w:rsidRDefault="00DB429F" w:rsidP="00DB429F">
      <w:pPr>
        <w:rPr>
          <w:rFonts w:ascii="Courier" w:hAnsi="Courier"/>
          <w:szCs w:val="24"/>
        </w:rPr>
      </w:pPr>
      <w:r w:rsidRPr="00795385">
        <w:rPr>
          <w:rFonts w:ascii="Courier" w:hAnsi="Courier"/>
          <w:szCs w:val="24"/>
        </w:rPr>
        <w:t xml:space="preserve"> </w:t>
      </w:r>
    </w:p>
    <w:p w14:paraId="4806278A" w14:textId="03F24F00" w:rsidR="007665D4" w:rsidRDefault="00BD59FB" w:rsidP="002F65BA">
      <w:pPr>
        <w:pStyle w:val="ListParagraph"/>
        <w:numPr>
          <w:ilvl w:val="0"/>
          <w:numId w:val="23"/>
        </w:numPr>
        <w:rPr>
          <w:rFonts w:ascii="Courier" w:hAnsi="Courier"/>
          <w:szCs w:val="24"/>
        </w:rPr>
      </w:pPr>
      <w:r>
        <w:rPr>
          <w:rFonts w:ascii="Courier" w:hAnsi="Courier"/>
          <w:szCs w:val="24"/>
        </w:rPr>
        <w:t>Cut and solder wires to jack:</w:t>
      </w:r>
      <w:r>
        <w:rPr>
          <w:rFonts w:ascii="Courier" w:hAnsi="Courier"/>
          <w:szCs w:val="24"/>
        </w:rPr>
        <w:br/>
      </w:r>
    </w:p>
    <w:p w14:paraId="414597F5" w14:textId="4261BC13" w:rsidR="00BD59FB" w:rsidRPr="00915564" w:rsidRDefault="00DB429F" w:rsidP="002F65BA">
      <w:pPr>
        <w:pStyle w:val="ListParagraph"/>
        <w:numPr>
          <w:ilvl w:val="0"/>
          <w:numId w:val="24"/>
        </w:numPr>
        <w:ind w:left="1080"/>
        <w:rPr>
          <w:rFonts w:ascii="Courier" w:hAnsi="Courier"/>
          <w:szCs w:val="24"/>
        </w:rPr>
      </w:pPr>
      <w:r w:rsidRPr="007665D4">
        <w:rPr>
          <w:rFonts w:ascii="Courier" w:hAnsi="Courier"/>
          <w:szCs w:val="24"/>
        </w:rPr>
        <w:t>Cut four hookup wires</w:t>
      </w:r>
      <w:r w:rsidR="00915564">
        <w:rPr>
          <w:rFonts w:ascii="Courier" w:hAnsi="Courier"/>
          <w:szCs w:val="24"/>
        </w:rPr>
        <w:t xml:space="preserve">. </w:t>
      </w:r>
      <w:r w:rsidR="00915564" w:rsidRPr="00915564">
        <w:rPr>
          <w:rFonts w:ascii="Arial" w:hAnsi="Arial" w:cs="Arial"/>
          <w:color w:val="333333"/>
          <w:sz w:val="23"/>
          <w:szCs w:val="23"/>
          <w:shd w:val="clear" w:color="auto" w:fill="FFFFFF"/>
          <w:lang w:eastAsia="ja-JP"/>
        </w:rPr>
        <w:t xml:space="preserve"> </w:t>
      </w:r>
      <w:r w:rsidR="00915564" w:rsidRPr="00915564">
        <w:rPr>
          <w:rFonts w:ascii="Courier" w:hAnsi="Courier"/>
          <w:szCs w:val="24"/>
        </w:rPr>
        <w:t>Make them long enough for whatever enclosure you'll be putting the Arduino in</w:t>
      </w:r>
      <w:r w:rsidR="00216137">
        <w:rPr>
          <w:rFonts w:ascii="Courier" w:hAnsi="Courier"/>
          <w:szCs w:val="24"/>
        </w:rPr>
        <w:t xml:space="preserve"> (9cm for IV Swinger 2)</w:t>
      </w:r>
      <w:r w:rsidRPr="00915564">
        <w:rPr>
          <w:rFonts w:ascii="Courier" w:hAnsi="Courier"/>
          <w:szCs w:val="24"/>
        </w:rPr>
        <w:t>:</w:t>
      </w:r>
      <w:r w:rsidR="00BD59FB" w:rsidRPr="00915564">
        <w:rPr>
          <w:rFonts w:ascii="Courier" w:hAnsi="Courier"/>
          <w:szCs w:val="24"/>
        </w:rPr>
        <w:br/>
      </w:r>
    </w:p>
    <w:p w14:paraId="1EC47C22" w14:textId="45D9895D" w:rsidR="00BD59FB" w:rsidRDefault="00DB429F" w:rsidP="002F65BA">
      <w:pPr>
        <w:pStyle w:val="ListParagraph"/>
        <w:numPr>
          <w:ilvl w:val="1"/>
          <w:numId w:val="25"/>
        </w:numPr>
        <w:rPr>
          <w:rFonts w:ascii="Courier" w:hAnsi="Courier"/>
          <w:szCs w:val="24"/>
        </w:rPr>
      </w:pPr>
      <w:r w:rsidRPr="007665D4">
        <w:rPr>
          <w:rFonts w:ascii="Courier" w:hAnsi="Courier"/>
          <w:szCs w:val="24"/>
        </w:rPr>
        <w:t>Black: __________</w:t>
      </w:r>
      <w:r w:rsidR="00BD59FB">
        <w:rPr>
          <w:rFonts w:ascii="Courier" w:hAnsi="Courier"/>
          <w:szCs w:val="24"/>
        </w:rPr>
        <w:br/>
      </w:r>
    </w:p>
    <w:p w14:paraId="50AAD0C8" w14:textId="45777BD1" w:rsidR="00BD59FB" w:rsidRDefault="00DB429F" w:rsidP="002F65BA">
      <w:pPr>
        <w:pStyle w:val="ListParagraph"/>
        <w:numPr>
          <w:ilvl w:val="1"/>
          <w:numId w:val="25"/>
        </w:numPr>
        <w:rPr>
          <w:rFonts w:ascii="Courier" w:hAnsi="Courier"/>
          <w:szCs w:val="24"/>
        </w:rPr>
      </w:pPr>
      <w:r w:rsidRPr="007665D4">
        <w:rPr>
          <w:rFonts w:ascii="Courier" w:hAnsi="Courier"/>
          <w:szCs w:val="24"/>
        </w:rPr>
        <w:t>Red: __________</w:t>
      </w:r>
      <w:r w:rsidR="00BD59FB">
        <w:rPr>
          <w:rFonts w:ascii="Courier" w:hAnsi="Courier"/>
          <w:szCs w:val="24"/>
        </w:rPr>
        <w:br/>
      </w:r>
    </w:p>
    <w:p w14:paraId="77E62407" w14:textId="13D5E243" w:rsidR="00BD59FB" w:rsidRDefault="00DB429F" w:rsidP="002F65BA">
      <w:pPr>
        <w:pStyle w:val="ListParagraph"/>
        <w:numPr>
          <w:ilvl w:val="1"/>
          <w:numId w:val="25"/>
        </w:numPr>
        <w:rPr>
          <w:rFonts w:ascii="Courier" w:hAnsi="Courier"/>
          <w:szCs w:val="24"/>
        </w:rPr>
      </w:pPr>
      <w:r w:rsidRPr="007665D4">
        <w:rPr>
          <w:rFonts w:ascii="Courier" w:hAnsi="Courier"/>
          <w:szCs w:val="24"/>
        </w:rPr>
        <w:t>Blue: __________</w:t>
      </w:r>
      <w:r w:rsidR="00BD59FB">
        <w:rPr>
          <w:rFonts w:ascii="Courier" w:hAnsi="Courier"/>
          <w:szCs w:val="24"/>
        </w:rPr>
        <w:br/>
      </w:r>
    </w:p>
    <w:p w14:paraId="0EC5E186" w14:textId="38C9D93A" w:rsidR="00DB429F" w:rsidRPr="007665D4" w:rsidRDefault="00DB429F" w:rsidP="002F65BA">
      <w:pPr>
        <w:pStyle w:val="ListParagraph"/>
        <w:numPr>
          <w:ilvl w:val="1"/>
          <w:numId w:val="25"/>
        </w:numPr>
        <w:rPr>
          <w:rFonts w:ascii="Courier" w:hAnsi="Courier"/>
          <w:szCs w:val="24"/>
        </w:rPr>
      </w:pPr>
      <w:r w:rsidRPr="007665D4">
        <w:rPr>
          <w:rFonts w:ascii="Courier" w:hAnsi="Courier"/>
          <w:szCs w:val="24"/>
        </w:rPr>
        <w:t>Green: __________</w:t>
      </w:r>
      <w:r w:rsidR="00BD59FB">
        <w:rPr>
          <w:rFonts w:ascii="Courier" w:hAnsi="Courier"/>
          <w:szCs w:val="24"/>
        </w:rPr>
        <w:br/>
      </w:r>
      <w:r w:rsidR="00BD59FB">
        <w:rPr>
          <w:rFonts w:ascii="Courier" w:hAnsi="Courier"/>
          <w:szCs w:val="24"/>
        </w:rPr>
        <w:br/>
      </w:r>
      <w:r w:rsidRPr="007665D4">
        <w:rPr>
          <w:rFonts w:ascii="Courier" w:hAnsi="Courier"/>
          <w:szCs w:val="24"/>
        </w:rPr>
        <w:t>Strip 1cm from the end of each.</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5869895A" w14:textId="77777777" w:rsidR="00DB429F" w:rsidRPr="00795385" w:rsidRDefault="00DB429F" w:rsidP="00BD59FB">
      <w:pPr>
        <w:ind w:left="360"/>
        <w:rPr>
          <w:rFonts w:ascii="Courier" w:hAnsi="Courier"/>
          <w:szCs w:val="24"/>
        </w:rPr>
      </w:pPr>
    </w:p>
    <w:p w14:paraId="63C719F5" w14:textId="6403AD9A"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Insert the cable plug into the 3.5mm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r>
      <w:r w:rsidR="00BD59FB">
        <w:rPr>
          <w:rFonts w:ascii="Courier" w:hAnsi="Courier"/>
          <w:szCs w:val="24"/>
        </w:rPr>
        <w:lastRenderedPageBreak/>
        <w:t>_______</w:t>
      </w:r>
      <w:r w:rsidR="00BD59FB">
        <w:rPr>
          <w:rFonts w:ascii="Courier" w:hAnsi="Courier"/>
          <w:szCs w:val="24"/>
        </w:rPr>
        <w:br/>
      </w:r>
    </w:p>
    <w:p w14:paraId="683BCB28" w14:textId="77777777" w:rsidR="00DB429F" w:rsidRPr="00795385" w:rsidRDefault="00DB429F" w:rsidP="00BD59FB">
      <w:pPr>
        <w:ind w:left="360"/>
        <w:rPr>
          <w:rFonts w:ascii="Courier" w:hAnsi="Courier"/>
          <w:szCs w:val="24"/>
        </w:rPr>
      </w:pPr>
    </w:p>
    <w:p w14:paraId="34643DCC" w14:textId="42C0F220"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 xml:space="preserve">Use the DMM to determine which solder connection on the back of the 3.5mm jack is connected to the </w:t>
      </w:r>
      <w:r w:rsidRPr="003F0EAF">
        <w:rPr>
          <w:rFonts w:ascii="Courier" w:hAnsi="Courier"/>
          <w:b/>
          <w:szCs w:val="24"/>
        </w:rPr>
        <w:t>VDD</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RED</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4A391CE" w14:textId="77777777" w:rsidR="00DB429F" w:rsidRPr="00795385" w:rsidRDefault="00DB429F" w:rsidP="00BD59FB">
      <w:pPr>
        <w:ind w:left="360"/>
        <w:rPr>
          <w:rFonts w:ascii="Courier" w:hAnsi="Courier"/>
          <w:szCs w:val="24"/>
        </w:rPr>
      </w:pPr>
    </w:p>
    <w:p w14:paraId="5780D3D4" w14:textId="7A94E9BC"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 xml:space="preserve">Use the DMM to determine which solder connection on the back of the 3.5mm jack is connected to the </w:t>
      </w:r>
      <w:r w:rsidRPr="003F0EAF">
        <w:rPr>
          <w:rFonts w:ascii="Courier" w:hAnsi="Courier"/>
          <w:b/>
          <w:szCs w:val="24"/>
        </w:rPr>
        <w:t>GND</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BLACK</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44B5897" w14:textId="77777777" w:rsidR="00DB429F" w:rsidRPr="00795385" w:rsidRDefault="00DB429F" w:rsidP="00BD59FB">
      <w:pPr>
        <w:ind w:left="360"/>
        <w:rPr>
          <w:rFonts w:ascii="Courier" w:hAnsi="Courier"/>
          <w:szCs w:val="24"/>
        </w:rPr>
      </w:pPr>
    </w:p>
    <w:p w14:paraId="4A400392" w14:textId="0AD9C2BD" w:rsidR="00DB429F" w:rsidRPr="007665D4" w:rsidRDefault="00E36B32" w:rsidP="002F65BA">
      <w:pPr>
        <w:pStyle w:val="ListParagraph"/>
        <w:numPr>
          <w:ilvl w:val="0"/>
          <w:numId w:val="24"/>
        </w:numPr>
        <w:ind w:left="1080"/>
        <w:rPr>
          <w:rFonts w:ascii="Courier" w:hAnsi="Courier"/>
          <w:szCs w:val="24"/>
        </w:rPr>
      </w:pPr>
      <w:r w:rsidRPr="007665D4">
        <w:rPr>
          <w:rFonts w:ascii="Courier" w:hAnsi="Courier"/>
          <w:szCs w:val="24"/>
        </w:rPr>
        <w:t>U</w:t>
      </w:r>
      <w:r w:rsidR="00DB429F" w:rsidRPr="007665D4">
        <w:rPr>
          <w:rFonts w:ascii="Courier" w:hAnsi="Courier"/>
          <w:szCs w:val="24"/>
        </w:rPr>
        <w:t xml:space="preserve">se the DMM to determine which solder connection on the back of the 3.5mm jack is connected to the </w:t>
      </w:r>
      <w:r w:rsidR="00DB429F" w:rsidRPr="003F0EAF">
        <w:rPr>
          <w:rFonts w:ascii="Courier" w:hAnsi="Courier"/>
          <w:b/>
          <w:szCs w:val="24"/>
        </w:rPr>
        <w:t>SCL</w:t>
      </w:r>
      <w:r w:rsidR="00DB429F"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00DB429F" w:rsidRPr="007665D4">
        <w:rPr>
          <w:rFonts w:ascii="Courier" w:hAnsi="Courier"/>
          <w:szCs w:val="24"/>
        </w:rPr>
        <w:t xml:space="preserve">Twist the </w:t>
      </w:r>
      <w:r w:rsidR="00DB429F" w:rsidRPr="003F0EAF">
        <w:rPr>
          <w:rFonts w:ascii="Courier" w:hAnsi="Courier"/>
          <w:b/>
          <w:szCs w:val="24"/>
        </w:rPr>
        <w:t>BLUE</w:t>
      </w:r>
      <w:r w:rsidR="00DB429F"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14D5C5BE" w14:textId="77777777" w:rsidR="00DB429F" w:rsidRPr="00795385" w:rsidRDefault="00DB429F" w:rsidP="00BD59FB">
      <w:pPr>
        <w:ind w:left="360"/>
        <w:rPr>
          <w:rFonts w:ascii="Courier" w:hAnsi="Courier"/>
          <w:szCs w:val="24"/>
        </w:rPr>
      </w:pPr>
    </w:p>
    <w:p w14:paraId="3C7A5C26" w14:textId="2E2934D5"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 xml:space="preserve">Use the DMM to determine which solder connection on the back of the 3.5mm jack is connected to the </w:t>
      </w:r>
      <w:r w:rsidRPr="003F0EAF">
        <w:rPr>
          <w:rFonts w:ascii="Courier" w:hAnsi="Courier"/>
          <w:b/>
          <w:szCs w:val="24"/>
        </w:rPr>
        <w:t>SDA</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GREEN</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3D2DE49D" w14:textId="77777777" w:rsidR="00DB429F" w:rsidRPr="00795385" w:rsidRDefault="00DB429F" w:rsidP="00BD59FB">
      <w:pPr>
        <w:ind w:left="360"/>
        <w:rPr>
          <w:rFonts w:ascii="Courier" w:hAnsi="Courier"/>
          <w:szCs w:val="24"/>
        </w:rPr>
      </w:pPr>
    </w:p>
    <w:p w14:paraId="13A84E4A" w14:textId="77777777" w:rsidR="00BD59FB" w:rsidRDefault="00DB429F" w:rsidP="002F65BA">
      <w:pPr>
        <w:pStyle w:val="ListParagraph"/>
        <w:numPr>
          <w:ilvl w:val="0"/>
          <w:numId w:val="24"/>
        </w:numPr>
        <w:ind w:left="1080"/>
        <w:rPr>
          <w:rFonts w:ascii="Courier" w:hAnsi="Courier"/>
          <w:szCs w:val="24"/>
        </w:rPr>
      </w:pPr>
      <w:r w:rsidRPr="007665D4">
        <w:rPr>
          <w:rFonts w:ascii="Courier" w:hAnsi="Courier"/>
          <w:szCs w:val="24"/>
        </w:rPr>
        <w:t>Use DMM to confirm the connections. Test continuity from the end of the hookup wire to the ADS1115 hole. At the same time, test that there is NO CONTINUITY to the other three.</w:t>
      </w:r>
    </w:p>
    <w:p w14:paraId="3AD02036" w14:textId="77777777" w:rsidR="00BD59FB" w:rsidRPr="00BD59FB" w:rsidRDefault="00BD59FB" w:rsidP="00BD59FB">
      <w:pPr>
        <w:pStyle w:val="ListParagraph"/>
        <w:rPr>
          <w:rFonts w:ascii="Courier" w:hAnsi="Courier"/>
          <w:szCs w:val="24"/>
        </w:rPr>
      </w:pPr>
    </w:p>
    <w:p w14:paraId="4477928A" w14:textId="4468E214" w:rsidR="00BD59FB" w:rsidRDefault="00DB429F" w:rsidP="002F65BA">
      <w:pPr>
        <w:pStyle w:val="ListParagraph"/>
        <w:numPr>
          <w:ilvl w:val="1"/>
          <w:numId w:val="24"/>
        </w:numPr>
        <w:rPr>
          <w:rFonts w:ascii="Courier" w:hAnsi="Courier"/>
          <w:szCs w:val="24"/>
        </w:rPr>
      </w:pPr>
      <w:r w:rsidRPr="007665D4">
        <w:rPr>
          <w:rFonts w:ascii="Courier" w:hAnsi="Courier"/>
          <w:szCs w:val="24"/>
        </w:rPr>
        <w:t>Red to VDD: __________</w:t>
      </w:r>
      <w:r w:rsidR="00BD59FB">
        <w:rPr>
          <w:rFonts w:ascii="Courier" w:hAnsi="Courier"/>
          <w:szCs w:val="24"/>
        </w:rPr>
        <w:br/>
      </w:r>
    </w:p>
    <w:p w14:paraId="64CE4961" w14:textId="06B5E685" w:rsidR="00BD59FB" w:rsidRDefault="00DB429F" w:rsidP="002F65BA">
      <w:pPr>
        <w:pStyle w:val="ListParagraph"/>
        <w:numPr>
          <w:ilvl w:val="1"/>
          <w:numId w:val="24"/>
        </w:numPr>
        <w:rPr>
          <w:rFonts w:ascii="Courier" w:hAnsi="Courier"/>
          <w:szCs w:val="24"/>
        </w:rPr>
      </w:pPr>
      <w:r w:rsidRPr="007665D4">
        <w:rPr>
          <w:rFonts w:ascii="Courier" w:hAnsi="Courier"/>
          <w:szCs w:val="24"/>
        </w:rPr>
        <w:t>Black to GND: __________</w:t>
      </w:r>
      <w:r w:rsidR="00BD59FB">
        <w:rPr>
          <w:rFonts w:ascii="Courier" w:hAnsi="Courier"/>
          <w:szCs w:val="24"/>
        </w:rPr>
        <w:br/>
      </w:r>
    </w:p>
    <w:p w14:paraId="7223044D" w14:textId="0B593A36" w:rsidR="00BD59FB" w:rsidRDefault="00DB429F" w:rsidP="002F65BA">
      <w:pPr>
        <w:pStyle w:val="ListParagraph"/>
        <w:numPr>
          <w:ilvl w:val="1"/>
          <w:numId w:val="24"/>
        </w:numPr>
        <w:rPr>
          <w:rFonts w:ascii="Courier" w:hAnsi="Courier"/>
          <w:szCs w:val="24"/>
        </w:rPr>
      </w:pPr>
      <w:r w:rsidRPr="007665D4">
        <w:rPr>
          <w:rFonts w:ascii="Courier" w:hAnsi="Courier"/>
          <w:szCs w:val="24"/>
        </w:rPr>
        <w:t>Blue to SCL: __________</w:t>
      </w:r>
      <w:r w:rsidR="00BD59FB">
        <w:rPr>
          <w:rFonts w:ascii="Courier" w:hAnsi="Courier"/>
          <w:szCs w:val="24"/>
        </w:rPr>
        <w:br/>
      </w:r>
    </w:p>
    <w:p w14:paraId="04A8A021" w14:textId="63D10FA7" w:rsidR="00DB429F" w:rsidRPr="007665D4" w:rsidRDefault="00DB429F" w:rsidP="002F65BA">
      <w:pPr>
        <w:pStyle w:val="ListParagraph"/>
        <w:numPr>
          <w:ilvl w:val="1"/>
          <w:numId w:val="24"/>
        </w:numPr>
        <w:rPr>
          <w:rFonts w:ascii="Courier" w:hAnsi="Courier"/>
          <w:szCs w:val="24"/>
        </w:rPr>
      </w:pPr>
      <w:r w:rsidRPr="007665D4">
        <w:rPr>
          <w:rFonts w:ascii="Courier" w:hAnsi="Courier"/>
          <w:szCs w:val="24"/>
        </w:rPr>
        <w:t>Green to SDA: __________</w:t>
      </w:r>
      <w:r w:rsidR="00BD59FB">
        <w:rPr>
          <w:rFonts w:ascii="Courier" w:hAnsi="Courier"/>
          <w:szCs w:val="24"/>
        </w:rPr>
        <w:br/>
      </w:r>
    </w:p>
    <w:p w14:paraId="5413D679" w14:textId="0A273397" w:rsidR="00DB429F" w:rsidRDefault="00DB429F" w:rsidP="00BD59FB">
      <w:pPr>
        <w:ind w:left="360" w:firstLine="140"/>
        <w:rPr>
          <w:rFonts w:ascii="Courier" w:hAnsi="Courier"/>
          <w:szCs w:val="24"/>
        </w:rPr>
      </w:pPr>
    </w:p>
    <w:p w14:paraId="1CF2CBE6" w14:textId="2984F832" w:rsidR="00567A1F" w:rsidRDefault="00567A1F" w:rsidP="00BD59FB">
      <w:pPr>
        <w:ind w:left="360" w:firstLine="140"/>
        <w:rPr>
          <w:rFonts w:ascii="Courier" w:hAnsi="Courier"/>
          <w:szCs w:val="24"/>
        </w:rPr>
      </w:pPr>
    </w:p>
    <w:p w14:paraId="6D324E22" w14:textId="77777777" w:rsidR="00567A1F" w:rsidRPr="00795385" w:rsidRDefault="00567A1F" w:rsidP="00BD59FB">
      <w:pPr>
        <w:ind w:left="360" w:firstLine="140"/>
        <w:rPr>
          <w:rFonts w:ascii="Courier" w:hAnsi="Courier"/>
          <w:szCs w:val="24"/>
        </w:rPr>
      </w:pPr>
    </w:p>
    <w:p w14:paraId="1817BA8C" w14:textId="12AA8CA3"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Solder all four hookup wires to the 3.5mm jack</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615C577C" w14:textId="77777777" w:rsidR="00DB429F" w:rsidRPr="00795385" w:rsidRDefault="00DB429F" w:rsidP="00DB429F">
      <w:pPr>
        <w:rPr>
          <w:rFonts w:ascii="Courier" w:hAnsi="Courier"/>
          <w:szCs w:val="24"/>
        </w:rPr>
      </w:pPr>
    </w:p>
    <w:p w14:paraId="16D47111" w14:textId="6046A244" w:rsidR="00BD59FB" w:rsidRDefault="00BD59FB" w:rsidP="002F65BA">
      <w:pPr>
        <w:pStyle w:val="ListParagraph"/>
        <w:numPr>
          <w:ilvl w:val="0"/>
          <w:numId w:val="23"/>
        </w:numPr>
        <w:rPr>
          <w:rFonts w:ascii="Courier" w:hAnsi="Courier"/>
          <w:szCs w:val="24"/>
        </w:rPr>
      </w:pPr>
      <w:r>
        <w:rPr>
          <w:rFonts w:ascii="Courier" w:hAnsi="Courier"/>
          <w:szCs w:val="24"/>
        </w:rPr>
        <w:t>Fin</w:t>
      </w:r>
      <w:r w:rsidR="00A1644C">
        <w:rPr>
          <w:rFonts w:ascii="Courier" w:hAnsi="Courier"/>
          <w:szCs w:val="24"/>
        </w:rPr>
        <w:t>al</w:t>
      </w:r>
      <w:r w:rsidR="00985104">
        <w:rPr>
          <w:rFonts w:ascii="Courier" w:hAnsi="Courier"/>
          <w:szCs w:val="24"/>
        </w:rPr>
        <w:t xml:space="preserve"> </w:t>
      </w:r>
      <w:r w:rsidR="005E1F54">
        <w:rPr>
          <w:rFonts w:ascii="Courier" w:hAnsi="Courier"/>
          <w:szCs w:val="24"/>
        </w:rPr>
        <w:t>assembly</w:t>
      </w:r>
      <w:r>
        <w:rPr>
          <w:rFonts w:ascii="Courier" w:hAnsi="Courier"/>
          <w:szCs w:val="24"/>
        </w:rPr>
        <w:t>:</w:t>
      </w:r>
      <w:r>
        <w:rPr>
          <w:rFonts w:ascii="Courier" w:hAnsi="Courier"/>
          <w:szCs w:val="24"/>
        </w:rPr>
        <w:br/>
      </w:r>
    </w:p>
    <w:p w14:paraId="4BC3E721" w14:textId="0C153535" w:rsidR="00B36CEF" w:rsidRDefault="00B36CEF" w:rsidP="002F65BA">
      <w:pPr>
        <w:pStyle w:val="ListParagraph"/>
        <w:numPr>
          <w:ilvl w:val="0"/>
          <w:numId w:val="27"/>
        </w:numPr>
        <w:ind w:left="1080"/>
        <w:rPr>
          <w:rFonts w:ascii="Courier" w:hAnsi="Courier"/>
          <w:szCs w:val="24"/>
        </w:rPr>
      </w:pPr>
      <w:r w:rsidRPr="007665D4">
        <w:rPr>
          <w:rFonts w:ascii="Courier" w:hAnsi="Courier"/>
          <w:szCs w:val="24"/>
        </w:rPr>
        <w:t>Put the cable tie around the cable and use pliers to pull it tight right next to the grommet on the inside of the case. Trim</w:t>
      </w:r>
      <w:r>
        <w:rPr>
          <w:rFonts w:ascii="Courier" w:hAnsi="Courier"/>
          <w:szCs w:val="24"/>
        </w:rPr>
        <w:t>.</w:t>
      </w:r>
      <w:r>
        <w:rPr>
          <w:rFonts w:ascii="Courier" w:hAnsi="Courier"/>
          <w:szCs w:val="24"/>
        </w:rPr>
        <w:br/>
      </w:r>
      <w:r>
        <w:rPr>
          <w:rFonts w:ascii="Courier" w:hAnsi="Courier"/>
          <w:szCs w:val="24"/>
        </w:rPr>
        <w:br/>
        <w:t>_______</w:t>
      </w:r>
      <w:r>
        <w:rPr>
          <w:rFonts w:ascii="Courier" w:hAnsi="Courier"/>
          <w:szCs w:val="24"/>
        </w:rPr>
        <w:br/>
      </w:r>
    </w:p>
    <w:p w14:paraId="2E952CF4" w14:textId="779289F8"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Screw the cover to the case.</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2BEA5E9D" w14:textId="77777777" w:rsidR="00DB429F" w:rsidRPr="00795385" w:rsidRDefault="00DB429F" w:rsidP="00BD59FB">
      <w:pPr>
        <w:ind w:left="1080"/>
        <w:rPr>
          <w:rFonts w:ascii="Courier" w:hAnsi="Courier"/>
          <w:szCs w:val="24"/>
        </w:rPr>
      </w:pPr>
    </w:p>
    <w:p w14:paraId="593C7BEF" w14:textId="3376A623"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Use the small piece of fine abrasive paper included with the kit and gently abrade the surface of the Teflon with a circular motion, just enough to remove the "shine" from the disk.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06B63EF" w14:textId="77777777" w:rsidR="00DB429F" w:rsidRPr="00795385" w:rsidRDefault="00DB429F" w:rsidP="00BD59FB">
      <w:pPr>
        <w:ind w:left="1080"/>
        <w:rPr>
          <w:rFonts w:ascii="Courier" w:hAnsi="Courier"/>
          <w:szCs w:val="24"/>
        </w:rPr>
      </w:pPr>
    </w:p>
    <w:p w14:paraId="32E56EB7" w14:textId="4F4D2B22"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If the Teflon diffuser disk did not snap tightly into its recess, use a TINY amount of superglue around the recess to hold it in. Make sure not to get any glue on the photodetector! A toothpick can be useful to apply the superglue, but move quickly. Use a small clamp to hold it in while the glue dries.</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3DE5434" w14:textId="77777777" w:rsidR="008C1142" w:rsidRDefault="00BD59FB" w:rsidP="002F65BA">
      <w:pPr>
        <w:pStyle w:val="ListParagraph"/>
        <w:numPr>
          <w:ilvl w:val="0"/>
          <w:numId w:val="26"/>
        </w:numPr>
        <w:rPr>
          <w:rFonts w:ascii="Courier" w:hAnsi="Courier"/>
          <w:szCs w:val="24"/>
        </w:rPr>
      </w:pPr>
      <w:r>
        <w:rPr>
          <w:rFonts w:ascii="Courier" w:hAnsi="Courier"/>
          <w:szCs w:val="24"/>
        </w:rPr>
        <w:t>Connect to Arduino:</w:t>
      </w:r>
    </w:p>
    <w:p w14:paraId="57756F11" w14:textId="77777777" w:rsidR="008C1142" w:rsidRDefault="008C1142" w:rsidP="008C1142">
      <w:pPr>
        <w:pStyle w:val="ListParagraph"/>
        <w:rPr>
          <w:rFonts w:ascii="Courier" w:hAnsi="Courier"/>
          <w:szCs w:val="24"/>
        </w:rPr>
      </w:pPr>
    </w:p>
    <w:p w14:paraId="31186630" w14:textId="51B0BE24" w:rsidR="00DB429F" w:rsidRPr="00795385" w:rsidRDefault="00B260BA" w:rsidP="00873850">
      <w:pPr>
        <w:pStyle w:val="ListParagraph"/>
        <w:ind w:left="1080"/>
      </w:pPr>
      <w:r>
        <w:rPr>
          <w:rFonts w:ascii="Courier" w:hAnsi="Courier"/>
          <w:szCs w:val="24"/>
        </w:rPr>
        <w:t>C</w:t>
      </w:r>
      <w:r w:rsidR="00DB429F" w:rsidRPr="008C1142">
        <w:rPr>
          <w:rFonts w:ascii="Courier" w:hAnsi="Courier"/>
          <w:szCs w:val="24"/>
        </w:rPr>
        <w:t xml:space="preserve">onnect the four wires from the back of the 3.5mm jack to the </w:t>
      </w:r>
      <w:r w:rsidR="00BD59FB" w:rsidRPr="00873850">
        <w:rPr>
          <w:rFonts w:ascii="Courier" w:hAnsi="Courier"/>
          <w:szCs w:val="24"/>
        </w:rPr>
        <w:t>Arduino</w:t>
      </w:r>
      <w:r w:rsidR="00DB429F" w:rsidRPr="00873850">
        <w:rPr>
          <w:rFonts w:ascii="Courier" w:hAnsi="Courier"/>
          <w:szCs w:val="24"/>
        </w:rPr>
        <w:t xml:space="preserve"> as shown in</w:t>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_Ref3989297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ins w:id="160" w:author="Chris Satterlee" w:date="2019-05-16T17:32:00Z">
        <w:r w:rsidR="009B1DF7" w:rsidRPr="009B1DF7">
          <w:rPr>
            <w:rFonts w:ascii="Courier" w:hAnsi="Courier"/>
            <w:rPrChange w:id="161" w:author="Chris Satterlee" w:date="2019-05-16T17:32:00Z">
              <w:rPr/>
            </w:rPrChange>
          </w:rPr>
          <w:t xml:space="preserve">Figure </w:t>
        </w:r>
        <w:r w:rsidR="009B1DF7" w:rsidRPr="009B1DF7">
          <w:rPr>
            <w:rFonts w:ascii="Courier" w:hAnsi="Courier"/>
            <w:noProof/>
            <w:rPrChange w:id="162" w:author="Chris Satterlee" w:date="2019-05-16T17:32:00Z">
              <w:rPr>
                <w:noProof/>
              </w:rPr>
            </w:rPrChange>
          </w:rPr>
          <w:t>1</w:t>
        </w:r>
      </w:ins>
      <w:del w:id="163" w:author="Chris Satterlee" w:date="2019-05-13T17:49:00Z">
        <w:r w:rsidR="0007640D" w:rsidRPr="0007640D" w:rsidDel="007D6B18">
          <w:rPr>
            <w:rFonts w:ascii="Courier" w:hAnsi="Courier"/>
          </w:rPr>
          <w:delText xml:space="preserve">Figure </w:delText>
        </w:r>
        <w:r w:rsidR="0007640D" w:rsidRPr="0007640D" w:rsidDel="007D6B18">
          <w:rPr>
            <w:rFonts w:ascii="Courier" w:hAnsi="Courier"/>
            <w:noProof/>
          </w:rPr>
          <w:delText>1</w:delText>
        </w:r>
      </w:del>
      <w:r w:rsidR="00873850" w:rsidRPr="00873850">
        <w:rPr>
          <w:rFonts w:ascii="Courier" w:hAnsi="Courier"/>
          <w:szCs w:val="24"/>
        </w:rPr>
        <w:fldChar w:fldCharType="end"/>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_Ref3989303 \p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r w:rsidR="009B1DF7">
        <w:rPr>
          <w:rFonts w:ascii="Courier" w:hAnsi="Courier"/>
          <w:szCs w:val="24"/>
        </w:rPr>
        <w:t>above</w:t>
      </w:r>
      <w:r w:rsidR="00873850" w:rsidRPr="00873850">
        <w:rPr>
          <w:rFonts w:ascii="Courier" w:hAnsi="Courier"/>
          <w:szCs w:val="24"/>
        </w:rPr>
        <w:fldChar w:fldCharType="end"/>
      </w:r>
      <w:r w:rsidR="00873850">
        <w:rPr>
          <w:rFonts w:ascii="Courier" w:hAnsi="Courier"/>
          <w:szCs w:val="24"/>
        </w:rPr>
        <w:t>.</w:t>
      </w:r>
      <w:r w:rsidR="008C1142" w:rsidRPr="008C1142">
        <w:t xml:space="preserve"> </w:t>
      </w:r>
      <w:r w:rsidR="008C1142">
        <w:br/>
      </w:r>
      <w:r w:rsidR="008C1142">
        <w:br/>
        <w:t>_______</w:t>
      </w:r>
      <w:r w:rsidR="008C1142">
        <w:br/>
      </w:r>
      <w:r w:rsidR="00DB429F" w:rsidRPr="008C1142">
        <w:t xml:space="preserve"> </w:t>
      </w:r>
    </w:p>
    <w:p w14:paraId="4C41C7A9" w14:textId="71F0826A" w:rsidR="00B260BA" w:rsidRDefault="00B260BA" w:rsidP="00534C9A">
      <w:pPr>
        <w:pStyle w:val="Heading1"/>
      </w:pPr>
      <w:bookmarkStart w:id="164" w:name="_Toc8663758"/>
      <w:r>
        <w:lastRenderedPageBreak/>
        <w:t>Running Tests</w:t>
      </w:r>
      <w:bookmarkEnd w:id="164"/>
    </w:p>
    <w:p w14:paraId="33901593" w14:textId="7D6F183C" w:rsidR="00B260BA" w:rsidRDefault="00B260BA" w:rsidP="00534C9A">
      <w:pPr>
        <w:pStyle w:val="Heading2"/>
      </w:pPr>
      <w:bookmarkStart w:id="165" w:name="_Toc8663759"/>
      <w:r>
        <w:t>Install Arduino Application</w:t>
      </w:r>
      <w:bookmarkEnd w:id="165"/>
    </w:p>
    <w:p w14:paraId="71211549" w14:textId="12908FA7" w:rsidR="00B260BA" w:rsidRDefault="00BF4F00" w:rsidP="00B260BA">
      <w:r>
        <w:t>On the computer that will be connected to the pyranometer, d</w:t>
      </w:r>
      <w:r w:rsidR="00B260BA">
        <w:t>ownload and install the Arduino application (IDE) from:</w:t>
      </w:r>
    </w:p>
    <w:p w14:paraId="1D3A7DF1" w14:textId="77777777" w:rsidR="00B260BA" w:rsidRDefault="00B260BA" w:rsidP="00B260BA"/>
    <w:p w14:paraId="54892ECD" w14:textId="6B0CAF25" w:rsidR="00B260BA" w:rsidRPr="00B260BA" w:rsidRDefault="00B260BA" w:rsidP="00B260BA">
      <w:r>
        <w:t xml:space="preserve">           </w:t>
      </w:r>
      <w:r w:rsidR="007D6B18">
        <w:fldChar w:fldCharType="begin"/>
      </w:r>
      <w:r w:rsidR="007D6B18">
        <w:instrText xml:space="preserve"> HYPERLINK "https://www.arduino.cc/en/Main/Software" </w:instrText>
      </w:r>
      <w:ins w:id="166" w:author="Chris Satterlee" w:date="2019-05-13T17:49:00Z"/>
      <w:r w:rsidR="007D6B18">
        <w:fldChar w:fldCharType="separate"/>
      </w:r>
      <w:r w:rsidRPr="00716BC7">
        <w:rPr>
          <w:rStyle w:val="Hyperlink"/>
        </w:rPr>
        <w:t>https://www.arduino.cc/en/Main/Software</w:t>
      </w:r>
      <w:r w:rsidR="007D6B18">
        <w:rPr>
          <w:rStyle w:val="Hyperlink"/>
        </w:rPr>
        <w:fldChar w:fldCharType="end"/>
      </w:r>
    </w:p>
    <w:p w14:paraId="6BF1FA67" w14:textId="65878058" w:rsidR="00B260BA" w:rsidRDefault="00B260BA" w:rsidP="00534C9A">
      <w:pPr>
        <w:pStyle w:val="Heading2"/>
      </w:pPr>
      <w:bookmarkStart w:id="167" w:name="_Toc8663760"/>
      <w:r>
        <w:t>Install Adafruit ADS1X15 Arduino Library</w:t>
      </w:r>
      <w:bookmarkEnd w:id="167"/>
    </w:p>
    <w:p w14:paraId="3D202D77" w14:textId="77777777" w:rsidR="00B260BA" w:rsidRDefault="00B260BA" w:rsidP="00B260BA">
      <w:r>
        <w:t>The following Arduino library must be installed:</w:t>
      </w:r>
      <w:r>
        <w:br/>
      </w:r>
    </w:p>
    <w:p w14:paraId="167D0560" w14:textId="77777777" w:rsidR="00B260BA" w:rsidRDefault="00B260BA" w:rsidP="002F65BA">
      <w:pPr>
        <w:pStyle w:val="ListParagraph"/>
        <w:numPr>
          <w:ilvl w:val="0"/>
          <w:numId w:val="4"/>
        </w:numPr>
      </w:pPr>
      <w:r>
        <w:t>Adafruit ADS1X15</w:t>
      </w:r>
    </w:p>
    <w:p w14:paraId="5543F0DE" w14:textId="77777777" w:rsidR="00B260BA" w:rsidRDefault="00B260BA" w:rsidP="00B260BA">
      <w:pPr>
        <w:pStyle w:val="ListParagraph"/>
        <w:ind w:left="787"/>
      </w:pPr>
    </w:p>
    <w:p w14:paraId="2A7C48F2" w14:textId="77777777" w:rsidR="00B260BA" w:rsidRDefault="00B260BA" w:rsidP="00B260BA">
      <w:r>
        <w:t>To do this from the Arduino IDE, use Sketch-&gt;Include Library-&gt;Manage Libraries…</w:t>
      </w:r>
    </w:p>
    <w:p w14:paraId="7D072CA6" w14:textId="77777777" w:rsidR="00B260BA" w:rsidRDefault="00B260BA" w:rsidP="00B260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60BA" w14:paraId="60E43D1C" w14:textId="77777777" w:rsidTr="003311F5">
        <w:tc>
          <w:tcPr>
            <w:tcW w:w="10296" w:type="dxa"/>
          </w:tcPr>
          <w:p w14:paraId="1748DA1D" w14:textId="77777777" w:rsidR="00B260BA" w:rsidRDefault="00B260BA" w:rsidP="003311F5">
            <w:r>
              <w:rPr>
                <w:noProof/>
              </w:rPr>
              <w:drawing>
                <wp:inline distT="0" distB="0" distL="0" distR="0" wp14:anchorId="49F40BB8" wp14:editId="32726EE8">
                  <wp:extent cx="5410200" cy="166943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16">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p>
        </w:tc>
      </w:tr>
    </w:tbl>
    <w:p w14:paraId="2F094C51" w14:textId="77777777" w:rsidR="00B260BA" w:rsidRDefault="00B260BA" w:rsidP="00B260BA"/>
    <w:p w14:paraId="12C17D8B" w14:textId="77777777" w:rsidR="00B260BA" w:rsidRDefault="00B260BA" w:rsidP="00B260BA"/>
    <w:p w14:paraId="23FA073A" w14:textId="77777777" w:rsidR="00B260BA" w:rsidRDefault="00B260BA" w:rsidP="00B260BA">
      <w:r>
        <w:t>Search for “Adafruit”. Click on the one with the name “Adafruit ADS1X15” and then click on the Install button.</w:t>
      </w:r>
    </w:p>
    <w:p w14:paraId="1A2AB577" w14:textId="53105AA4" w:rsidR="008C1142" w:rsidRPr="00B260BA" w:rsidRDefault="00B260BA" w:rsidP="00534C9A">
      <w:pPr>
        <w:pStyle w:val="Heading2"/>
      </w:pPr>
      <w:bookmarkStart w:id="168" w:name="_Ref3986937"/>
      <w:bookmarkStart w:id="169" w:name="_Toc8663761"/>
      <w:r>
        <w:t>Run Generic ADS1X15 Test</w:t>
      </w:r>
      <w:bookmarkEnd w:id="168"/>
      <w:bookmarkEnd w:id="169"/>
    </w:p>
    <w:p w14:paraId="0E57C33D" w14:textId="43CBC256" w:rsidR="008C1142" w:rsidRPr="00AC7D0B" w:rsidRDefault="00E36B32" w:rsidP="002F65BA">
      <w:pPr>
        <w:pStyle w:val="ListParagraph"/>
        <w:numPr>
          <w:ilvl w:val="0"/>
          <w:numId w:val="28"/>
        </w:numPr>
        <w:rPr>
          <w:szCs w:val="24"/>
        </w:rPr>
      </w:pPr>
      <w:r w:rsidRPr="00AC7D0B">
        <w:rPr>
          <w:szCs w:val="24"/>
        </w:rPr>
        <w:t>C</w:t>
      </w:r>
      <w:r w:rsidR="00DB429F" w:rsidRPr="00AC7D0B">
        <w:rPr>
          <w:szCs w:val="24"/>
        </w:rPr>
        <w:t>onnect the</w:t>
      </w:r>
      <w:r w:rsidR="00BD59FB" w:rsidRPr="00AC7D0B">
        <w:rPr>
          <w:szCs w:val="24"/>
        </w:rPr>
        <w:t xml:space="preserve"> Arduino</w:t>
      </w:r>
      <w:r w:rsidR="00DB429F" w:rsidRPr="00AC7D0B">
        <w:rPr>
          <w:szCs w:val="24"/>
        </w:rPr>
        <w:t xml:space="preserve"> to </w:t>
      </w:r>
      <w:r w:rsidR="008C1142" w:rsidRPr="00AC7D0B">
        <w:rPr>
          <w:szCs w:val="24"/>
        </w:rPr>
        <w:t>a computer</w:t>
      </w:r>
      <w:r w:rsidR="00DB429F" w:rsidRPr="00AC7D0B">
        <w:rPr>
          <w:szCs w:val="24"/>
        </w:rPr>
        <w:t xml:space="preserve"> with the USB cable.</w:t>
      </w:r>
      <w:r w:rsidR="008C1142" w:rsidRPr="00AC7D0B">
        <w:rPr>
          <w:szCs w:val="24"/>
        </w:rPr>
        <w:t xml:space="preserve"> </w:t>
      </w:r>
      <w:r w:rsidR="008C1142" w:rsidRPr="00AC7D0B">
        <w:rPr>
          <w:szCs w:val="24"/>
        </w:rPr>
        <w:br/>
      </w:r>
    </w:p>
    <w:p w14:paraId="57E9B89A" w14:textId="6E5CE959" w:rsidR="008C1142" w:rsidRPr="00AC7D0B" w:rsidRDefault="008C1142" w:rsidP="002F65BA">
      <w:pPr>
        <w:pStyle w:val="ListParagraph"/>
        <w:numPr>
          <w:ilvl w:val="0"/>
          <w:numId w:val="28"/>
        </w:numPr>
      </w:pPr>
      <w:r w:rsidRPr="00AC7D0B">
        <w:t>Open Arduino application on your computer</w:t>
      </w:r>
      <w:r w:rsidRPr="00AC7D0B">
        <w:br/>
      </w:r>
    </w:p>
    <w:p w14:paraId="3C5BC3B0" w14:textId="77777777" w:rsidR="008C1142" w:rsidRPr="00AC7D0B" w:rsidRDefault="008C1142" w:rsidP="002F65BA">
      <w:pPr>
        <w:pStyle w:val="ListParagraph"/>
        <w:numPr>
          <w:ilvl w:val="0"/>
          <w:numId w:val="28"/>
        </w:numPr>
      </w:pPr>
      <w:r w:rsidRPr="00AC7D0B">
        <w:t>Find where the Arduino software looks for sketches:</w:t>
      </w:r>
      <w:r w:rsidRPr="00AC7D0B">
        <w:br/>
      </w:r>
      <w:r w:rsidRPr="00AC7D0B">
        <w:br/>
        <w:t xml:space="preserve">  Arduino-&gt;Preferences-&gt;Sketchbook location</w:t>
      </w:r>
      <w:r w:rsidRPr="00AC7D0B">
        <w:br/>
      </w:r>
    </w:p>
    <w:p w14:paraId="276F0550" w14:textId="60A81F8B" w:rsidR="008C1142" w:rsidRPr="00AC7D0B" w:rsidRDefault="008C1142" w:rsidP="002F65BA">
      <w:pPr>
        <w:pStyle w:val="ListParagraph"/>
        <w:numPr>
          <w:ilvl w:val="0"/>
          <w:numId w:val="28"/>
        </w:numPr>
      </w:pPr>
      <w:r w:rsidRPr="00AC7D0B">
        <w:t>Use your browser to go to:</w:t>
      </w:r>
      <w:r w:rsidR="00BF4F00" w:rsidRPr="00AC7D0B">
        <w:br/>
      </w:r>
      <w:r w:rsidRPr="00AC7D0B">
        <w:br/>
      </w:r>
      <w:r w:rsidR="007D6B18">
        <w:fldChar w:fldCharType="begin"/>
      </w:r>
      <w:r w:rsidR="007D6B18">
        <w:instrText xml:space="preserve"> HYPERLINK "https://raw.githubusercontent.com/csatt/Test_ADS1X15/master/Test_ADS1X15.ino" </w:instrText>
      </w:r>
      <w:ins w:id="170" w:author="Chris Satterlee" w:date="2019-05-13T17:49:00Z"/>
      <w:r w:rsidR="007D6B18">
        <w:fldChar w:fldCharType="separate"/>
      </w:r>
      <w:r w:rsidRPr="00AC7D0B">
        <w:rPr>
          <w:rStyle w:val="Hyperlink"/>
          <w:rFonts w:eastAsiaTheme="majorEastAsia"/>
          <w:szCs w:val="24"/>
        </w:rPr>
        <w:t>https://raw.githubusercontent.com/csatt/Test_ADS1X15/master/Test_ADS1X15.ino</w:t>
      </w:r>
      <w:r w:rsidR="007D6B18">
        <w:rPr>
          <w:rStyle w:val="Hyperlink"/>
          <w:rFonts w:eastAsiaTheme="majorEastAsia"/>
          <w:szCs w:val="24"/>
        </w:rPr>
        <w:fldChar w:fldCharType="end"/>
      </w:r>
      <w:r w:rsidRPr="00AC7D0B">
        <w:br/>
      </w:r>
    </w:p>
    <w:p w14:paraId="692BA7C0" w14:textId="7D43AA51" w:rsidR="008C1142" w:rsidRPr="00AC7D0B" w:rsidRDefault="008C1142" w:rsidP="002F65BA">
      <w:pPr>
        <w:pStyle w:val="ListParagraph"/>
        <w:numPr>
          <w:ilvl w:val="0"/>
          <w:numId w:val="28"/>
        </w:numPr>
      </w:pPr>
      <w:r w:rsidRPr="00AC7D0B">
        <w:lastRenderedPageBreak/>
        <w:t>Right-click and use “Save As” to save Test_ADS1X15.ino to the Arduino sketchbook folder found above (</w:t>
      </w:r>
      <w:r w:rsidRPr="003F0EAF">
        <w:rPr>
          <w:u w:val="single"/>
        </w:rPr>
        <w:t>make sure your browser doesn’t add an extension like .txt to the file name</w:t>
      </w:r>
      <w:r w:rsidRPr="00AC7D0B">
        <w:t>)</w:t>
      </w:r>
      <w:r w:rsidRPr="00AC7D0B">
        <w:br/>
      </w:r>
    </w:p>
    <w:p w14:paraId="4ACF5AD9" w14:textId="040F2A3A" w:rsidR="008C1142" w:rsidRPr="00AC7D0B" w:rsidRDefault="008C1142" w:rsidP="002F65BA">
      <w:pPr>
        <w:pStyle w:val="ListParagraph"/>
        <w:numPr>
          <w:ilvl w:val="0"/>
          <w:numId w:val="28"/>
        </w:numPr>
      </w:pPr>
      <w:r w:rsidRPr="00AC7D0B">
        <w:t>Go back to the Arduino application and find the Test_ADS1X15.ino sketch using:</w:t>
      </w:r>
      <w:r w:rsidRPr="00AC7D0B">
        <w:br/>
      </w:r>
      <w:r w:rsidRPr="00AC7D0B">
        <w:br/>
        <w:t xml:space="preserve">   File-&gt;Open</w:t>
      </w:r>
      <w:r w:rsidRPr="00AC7D0B">
        <w:br/>
      </w:r>
      <w:r w:rsidRPr="00AC7D0B">
        <w:br/>
        <w:t>The Arduino application will inform you that Test_ADS1X15.ino must be in a folder named Test_ADS1X15 and it will offer to do that for you. Accept its kind offer.</w:t>
      </w:r>
      <w:r w:rsidRPr="00AC7D0B">
        <w:br/>
      </w:r>
    </w:p>
    <w:p w14:paraId="001B7704" w14:textId="11A03FD1" w:rsidR="00DB429F" w:rsidRPr="00AC7D0B" w:rsidRDefault="008C1142" w:rsidP="002F65BA">
      <w:pPr>
        <w:pStyle w:val="ListParagraph"/>
        <w:numPr>
          <w:ilvl w:val="0"/>
          <w:numId w:val="28"/>
        </w:numPr>
      </w:pPr>
      <w:r w:rsidRPr="00AC7D0B">
        <w:t>Click on arrow button or select “Upload” from “Sketch” menu</w:t>
      </w:r>
      <w:r w:rsidRPr="00AC7D0B">
        <w:br/>
      </w:r>
    </w:p>
    <w:p w14:paraId="0DD545D8" w14:textId="069D0995" w:rsidR="00DB429F" w:rsidRPr="00AC7D0B" w:rsidRDefault="00DB429F" w:rsidP="002F65BA">
      <w:pPr>
        <w:pStyle w:val="ListParagraph"/>
        <w:numPr>
          <w:ilvl w:val="0"/>
          <w:numId w:val="28"/>
        </w:numPr>
        <w:rPr>
          <w:szCs w:val="24"/>
        </w:rPr>
      </w:pPr>
      <w:r w:rsidRPr="00AC7D0B">
        <w:rPr>
          <w:szCs w:val="24"/>
        </w:rPr>
        <w:t>Open the serial monitor (Tools-&gt;Serial Monitor) and set the baud to 57600</w:t>
      </w:r>
      <w:r w:rsidR="008C1142" w:rsidRPr="00AC7D0B">
        <w:rPr>
          <w:szCs w:val="24"/>
        </w:rPr>
        <w:br/>
      </w:r>
    </w:p>
    <w:p w14:paraId="7823DC71" w14:textId="5A0C4AA1" w:rsidR="00DB429F" w:rsidRPr="00AC7D0B" w:rsidRDefault="00DB429F" w:rsidP="002F65BA">
      <w:pPr>
        <w:pStyle w:val="ListParagraph"/>
        <w:numPr>
          <w:ilvl w:val="0"/>
          <w:numId w:val="28"/>
        </w:numPr>
        <w:rPr>
          <w:szCs w:val="24"/>
        </w:rPr>
      </w:pPr>
      <w:r w:rsidRPr="00AC7D0B">
        <w:rPr>
          <w:szCs w:val="24"/>
        </w:rPr>
        <w:t xml:space="preserve">Reload the sketch.  The output should be similar to </w:t>
      </w:r>
      <w:r w:rsidR="003311F5">
        <w:rPr>
          <w:szCs w:val="24"/>
        </w:rPr>
        <w:fldChar w:fldCharType="begin"/>
      </w:r>
      <w:r w:rsidR="003311F5">
        <w:rPr>
          <w:szCs w:val="24"/>
        </w:rPr>
        <w:instrText xml:space="preserve"> REF _Ref3986363 \h </w:instrText>
      </w:r>
      <w:r w:rsidR="003311F5">
        <w:rPr>
          <w:szCs w:val="24"/>
        </w:rPr>
      </w:r>
      <w:r w:rsidR="003311F5">
        <w:rPr>
          <w:szCs w:val="24"/>
        </w:rPr>
        <w:fldChar w:fldCharType="separate"/>
      </w:r>
      <w:r w:rsidR="009B1DF7">
        <w:t xml:space="preserve">Figure </w:t>
      </w:r>
      <w:r w:rsidR="009B1DF7">
        <w:rPr>
          <w:noProof/>
        </w:rPr>
        <w:t>2</w:t>
      </w:r>
      <w:r w:rsidR="003311F5">
        <w:rPr>
          <w:szCs w:val="24"/>
        </w:rPr>
        <w:fldChar w:fldCharType="end"/>
      </w:r>
      <w:r w:rsidR="003311F5">
        <w:rPr>
          <w:szCs w:val="24"/>
        </w:rPr>
        <w:t xml:space="preserve"> </w:t>
      </w:r>
      <w:r w:rsidR="003311F5">
        <w:rPr>
          <w:szCs w:val="24"/>
        </w:rPr>
        <w:fldChar w:fldCharType="begin"/>
      </w:r>
      <w:r w:rsidR="003311F5">
        <w:rPr>
          <w:szCs w:val="24"/>
        </w:rPr>
        <w:instrText xml:space="preserve"> REF _Ref3986367 \p \h </w:instrText>
      </w:r>
      <w:r w:rsidR="003311F5">
        <w:rPr>
          <w:szCs w:val="24"/>
        </w:rPr>
      </w:r>
      <w:r w:rsidR="003311F5">
        <w:rPr>
          <w:szCs w:val="24"/>
        </w:rPr>
        <w:fldChar w:fldCharType="separate"/>
      </w:r>
      <w:r w:rsidR="009B1DF7">
        <w:rPr>
          <w:szCs w:val="24"/>
        </w:rPr>
        <w:t>below</w:t>
      </w:r>
      <w:r w:rsidR="003311F5">
        <w:rPr>
          <w:szCs w:val="24"/>
        </w:rPr>
        <w:fldChar w:fldCharType="end"/>
      </w:r>
      <w:r w:rsidRPr="00AC7D0B">
        <w:rPr>
          <w:szCs w:val="24"/>
        </w:rPr>
        <w:t>:</w:t>
      </w:r>
    </w:p>
    <w:p w14:paraId="18EF0A19" w14:textId="77777777" w:rsidR="00BF4F00" w:rsidRPr="00795385" w:rsidRDefault="00DB429F" w:rsidP="00DB429F">
      <w:pPr>
        <w:rPr>
          <w:rFonts w:ascii="Courier" w:hAnsi="Courier"/>
          <w:szCs w:val="24"/>
        </w:rPr>
      </w:pPr>
      <w:r w:rsidRPr="00795385">
        <w:rPr>
          <w:rFonts w:ascii="Courier" w:hAnsi="Courier"/>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F4F00" w14:paraId="1195304E" w14:textId="77777777" w:rsidTr="00BF4F00">
        <w:tc>
          <w:tcPr>
            <w:tcW w:w="10296" w:type="dxa"/>
          </w:tcPr>
          <w:p w14:paraId="68294050" w14:textId="1C7E7CFB" w:rsidR="00BF4F00" w:rsidRDefault="00AC7D0B" w:rsidP="0050530E">
            <w:pPr>
              <w:keepNext/>
              <w:rPr>
                <w:rFonts w:ascii="Courier" w:hAnsi="Courier"/>
                <w:szCs w:val="24"/>
              </w:rPr>
            </w:pPr>
            <w:r>
              <w:rPr>
                <w:rFonts w:ascii="Courier" w:hAnsi="Courier"/>
                <w:noProof/>
                <w:szCs w:val="24"/>
              </w:rPr>
              <w:drawing>
                <wp:inline distT="0" distB="0" distL="0" distR="0" wp14:anchorId="3B8D67AD" wp14:editId="2F009EEA">
                  <wp:extent cx="6400800" cy="3669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20 at 2.50.31 PM.png"/>
                          <pic:cNvPicPr/>
                        </pic:nvPicPr>
                        <pic:blipFill>
                          <a:blip r:embed="rId17"/>
                          <a:stretch>
                            <a:fillRect/>
                          </a:stretch>
                        </pic:blipFill>
                        <pic:spPr>
                          <a:xfrm>
                            <a:off x="0" y="0"/>
                            <a:ext cx="6400800" cy="3669030"/>
                          </a:xfrm>
                          <a:prstGeom prst="rect">
                            <a:avLst/>
                          </a:prstGeom>
                        </pic:spPr>
                      </pic:pic>
                    </a:graphicData>
                  </a:graphic>
                </wp:inline>
              </w:drawing>
            </w:r>
          </w:p>
        </w:tc>
      </w:tr>
    </w:tbl>
    <w:p w14:paraId="3A9D78F2" w14:textId="2153B5E3" w:rsidR="00DB429F" w:rsidRDefault="0050530E" w:rsidP="0050530E">
      <w:pPr>
        <w:pStyle w:val="Caption"/>
        <w:rPr>
          <w:rFonts w:ascii="Courier" w:hAnsi="Courier"/>
        </w:rPr>
      </w:pPr>
      <w:bookmarkStart w:id="171" w:name="_Ref3986363"/>
      <w:bookmarkStart w:id="172" w:name="_Ref3986367"/>
      <w:bookmarkStart w:id="173" w:name="_Toc8663769"/>
      <w:r>
        <w:t xml:space="preserve">Figure </w:t>
      </w:r>
      <w:fldSimple w:instr=" SEQ Figure \* ARABIC ">
        <w:r w:rsidR="009B1DF7">
          <w:rPr>
            <w:noProof/>
          </w:rPr>
          <w:t>2</w:t>
        </w:r>
      </w:fldSimple>
      <w:bookmarkEnd w:id="171"/>
      <w:r>
        <w:t>: Test_ADS1X15 Output</w:t>
      </w:r>
      <w:bookmarkEnd w:id="172"/>
      <w:bookmarkEnd w:id="173"/>
    </w:p>
    <w:p w14:paraId="4635A03D" w14:textId="45DD44B5" w:rsidR="00DB429F" w:rsidRPr="00AC7D0B" w:rsidRDefault="00DB429F" w:rsidP="00DB429F">
      <w:pPr>
        <w:rPr>
          <w:szCs w:val="24"/>
        </w:rPr>
      </w:pPr>
      <w:r w:rsidRPr="00AC7D0B">
        <w:rPr>
          <w:szCs w:val="24"/>
        </w:rPr>
        <w:t>If this test does not run, it could be because your cable is too long or because you have made a mistake in the wiring/soldering. The only signals that are needed for this test to run are: VDD, GND, SCL, and SDA.  It is also possible, but highly unlikely that the ADS1115 board is bad.  If you have exhausted other possibilities, DO NOT disassemble everything. Just de</w:t>
      </w:r>
      <w:r w:rsidR="00AC7D0B">
        <w:rPr>
          <w:szCs w:val="24"/>
        </w:rPr>
        <w:t>-</w:t>
      </w:r>
      <w:r w:rsidRPr="00AC7D0B">
        <w:rPr>
          <w:szCs w:val="24"/>
        </w:rPr>
        <w:t>solder the cable wires from the ADS1115 and connect them to a different ADS1115 board. Only if that passes this test should you actually try replacing it.</w:t>
      </w:r>
    </w:p>
    <w:p w14:paraId="4B99BC82" w14:textId="77777777" w:rsidR="00AC7D0B" w:rsidRDefault="00AC7D0B" w:rsidP="00DB429F">
      <w:pPr>
        <w:rPr>
          <w:szCs w:val="24"/>
        </w:rPr>
      </w:pPr>
    </w:p>
    <w:p w14:paraId="4E74269A" w14:textId="0EA0D861" w:rsidR="00DB429F" w:rsidRPr="00AC7D0B" w:rsidRDefault="00DB429F" w:rsidP="00DB429F">
      <w:pPr>
        <w:rPr>
          <w:szCs w:val="24"/>
        </w:rPr>
      </w:pPr>
      <w:r w:rsidRPr="00AC7D0B">
        <w:rPr>
          <w:szCs w:val="24"/>
        </w:rPr>
        <w:t>The test must run without errors in order for you to continue.</w:t>
      </w:r>
    </w:p>
    <w:p w14:paraId="58F9B471" w14:textId="77777777" w:rsidR="00DB429F" w:rsidRPr="00795385" w:rsidRDefault="00DB429F" w:rsidP="00DB429F">
      <w:pPr>
        <w:rPr>
          <w:rFonts w:ascii="Courier" w:hAnsi="Courier"/>
          <w:szCs w:val="24"/>
        </w:rPr>
      </w:pPr>
    </w:p>
    <w:p w14:paraId="7E8C2C5D" w14:textId="586CF278" w:rsidR="00DB429F" w:rsidRPr="00AC7D0B" w:rsidRDefault="0050530E" w:rsidP="00DB429F">
      <w:pPr>
        <w:rPr>
          <w:szCs w:val="24"/>
        </w:rPr>
      </w:pPr>
      <w:r>
        <w:rPr>
          <w:szCs w:val="24"/>
        </w:rPr>
        <w:lastRenderedPageBreak/>
        <w:t>In addition to performing register writes and reads, t</w:t>
      </w:r>
      <w:r w:rsidR="00DB429F" w:rsidRPr="00AC7D0B">
        <w:rPr>
          <w:szCs w:val="24"/>
        </w:rPr>
        <w:t xml:space="preserve">he test also prints out voltage measurements (in microvolts). This is a generic test, so most of these are not meaningful. The only ones that are relevant </w:t>
      </w:r>
      <w:r>
        <w:rPr>
          <w:szCs w:val="24"/>
        </w:rPr>
        <w:t xml:space="preserve">for the pyranometer </w:t>
      </w:r>
      <w:r w:rsidR="00DB429F" w:rsidRPr="00AC7D0B">
        <w:rPr>
          <w:szCs w:val="24"/>
        </w:rPr>
        <w:t>are:</w:t>
      </w:r>
    </w:p>
    <w:p w14:paraId="628ED967" w14:textId="77777777" w:rsidR="00DB429F" w:rsidRPr="00AC7D0B" w:rsidRDefault="00DB429F" w:rsidP="00DB429F">
      <w:pPr>
        <w:rPr>
          <w:szCs w:val="24"/>
        </w:rPr>
      </w:pPr>
      <w:r w:rsidRPr="00AC7D0B">
        <w:rPr>
          <w:szCs w:val="24"/>
        </w:rPr>
        <w:t xml:space="preserve">   </w:t>
      </w:r>
    </w:p>
    <w:p w14:paraId="1D373ABB" w14:textId="77777777" w:rsidR="00DB429F" w:rsidRPr="0050530E" w:rsidRDefault="00DB429F" w:rsidP="00DB429F">
      <w:pPr>
        <w:rPr>
          <w:rFonts w:ascii="Courier" w:hAnsi="Courier"/>
          <w:szCs w:val="24"/>
        </w:rPr>
      </w:pPr>
      <w:r w:rsidRPr="0050530E">
        <w:rPr>
          <w:rFonts w:ascii="Courier" w:hAnsi="Courier"/>
          <w:szCs w:val="24"/>
        </w:rPr>
        <w:t xml:space="preserve">          PGA = 2,    A2 (single-ended)</w:t>
      </w:r>
    </w:p>
    <w:p w14:paraId="6AD4EA81" w14:textId="77777777" w:rsidR="00DB429F" w:rsidRPr="0050530E" w:rsidRDefault="00DB429F" w:rsidP="00DB429F">
      <w:pPr>
        <w:rPr>
          <w:rFonts w:ascii="Courier" w:hAnsi="Courier"/>
          <w:szCs w:val="24"/>
        </w:rPr>
      </w:pPr>
      <w:r w:rsidRPr="0050530E">
        <w:rPr>
          <w:rFonts w:ascii="Courier" w:hAnsi="Courier"/>
          <w:szCs w:val="24"/>
        </w:rPr>
        <w:t xml:space="preserve">          PGA = 4, A0/A1 (differential)</w:t>
      </w:r>
    </w:p>
    <w:p w14:paraId="05353726" w14:textId="77777777" w:rsidR="00DB429F" w:rsidRPr="00AC7D0B" w:rsidRDefault="00DB429F" w:rsidP="00DB429F">
      <w:pPr>
        <w:rPr>
          <w:szCs w:val="24"/>
        </w:rPr>
      </w:pPr>
      <w:r w:rsidRPr="00AC7D0B">
        <w:rPr>
          <w:szCs w:val="24"/>
        </w:rPr>
        <w:t xml:space="preserve">       </w:t>
      </w:r>
    </w:p>
    <w:p w14:paraId="65917003" w14:textId="24160CC3" w:rsidR="00DB429F" w:rsidRPr="00AC7D0B" w:rsidRDefault="0050530E" w:rsidP="00DB429F">
      <w:pPr>
        <w:rPr>
          <w:szCs w:val="24"/>
        </w:rPr>
      </w:pPr>
      <w:r>
        <w:rPr>
          <w:szCs w:val="24"/>
        </w:rPr>
        <w:t xml:space="preserve">These are highlighted in </w:t>
      </w:r>
      <w:r>
        <w:rPr>
          <w:szCs w:val="24"/>
        </w:rPr>
        <w:fldChar w:fldCharType="begin"/>
      </w:r>
      <w:r>
        <w:rPr>
          <w:szCs w:val="24"/>
        </w:rPr>
        <w:instrText xml:space="preserve"> REF _Ref3986363 \h </w:instrText>
      </w:r>
      <w:r>
        <w:rPr>
          <w:szCs w:val="24"/>
        </w:rPr>
      </w:r>
      <w:r>
        <w:rPr>
          <w:szCs w:val="24"/>
        </w:rPr>
        <w:fldChar w:fldCharType="separate"/>
      </w:r>
      <w:r w:rsidR="009B1DF7">
        <w:t xml:space="preserve">Figure </w:t>
      </w:r>
      <w:r w:rsidR="009B1DF7">
        <w:rPr>
          <w:noProof/>
        </w:rPr>
        <w:t>2</w:t>
      </w:r>
      <w:r>
        <w:rPr>
          <w:szCs w:val="24"/>
        </w:rPr>
        <w:fldChar w:fldCharType="end"/>
      </w:r>
      <w:r>
        <w:rPr>
          <w:szCs w:val="24"/>
        </w:rPr>
        <w:t xml:space="preserve"> </w:t>
      </w:r>
      <w:r>
        <w:rPr>
          <w:szCs w:val="24"/>
        </w:rPr>
        <w:fldChar w:fldCharType="begin"/>
      </w:r>
      <w:r>
        <w:rPr>
          <w:szCs w:val="24"/>
        </w:rPr>
        <w:instrText xml:space="preserve"> REF _Ref3986367 \p \h </w:instrText>
      </w:r>
      <w:r>
        <w:rPr>
          <w:szCs w:val="24"/>
        </w:rPr>
      </w:r>
      <w:r>
        <w:rPr>
          <w:szCs w:val="24"/>
        </w:rPr>
        <w:fldChar w:fldCharType="separate"/>
      </w:r>
      <w:r w:rsidR="009B1DF7">
        <w:rPr>
          <w:szCs w:val="24"/>
        </w:rPr>
        <w:t>above</w:t>
      </w:r>
      <w:r>
        <w:rPr>
          <w:szCs w:val="24"/>
        </w:rPr>
        <w:fldChar w:fldCharType="end"/>
      </w:r>
      <w:r>
        <w:rPr>
          <w:szCs w:val="24"/>
        </w:rPr>
        <w:t xml:space="preserve">. </w:t>
      </w:r>
      <w:r w:rsidR="00DB429F" w:rsidRPr="00AC7D0B">
        <w:rPr>
          <w:szCs w:val="24"/>
        </w:rPr>
        <w:t xml:space="preserve">A2 </w:t>
      </w:r>
      <w:r>
        <w:rPr>
          <w:szCs w:val="24"/>
        </w:rPr>
        <w:t xml:space="preserve">is </w:t>
      </w:r>
      <w:r w:rsidR="00DB429F" w:rsidRPr="00AC7D0B">
        <w:rPr>
          <w:szCs w:val="24"/>
        </w:rPr>
        <w:t xml:space="preserve">the TMP36 voltage, which can be translated to the temperature in </w:t>
      </w:r>
      <w:r>
        <w:rPr>
          <w:szCs w:val="24"/>
        </w:rPr>
        <w:t>˚</w:t>
      </w:r>
      <w:r w:rsidR="00DB429F" w:rsidRPr="00AC7D0B">
        <w:rPr>
          <w:szCs w:val="24"/>
        </w:rPr>
        <w:t>C as follows:</w:t>
      </w:r>
    </w:p>
    <w:p w14:paraId="178320AC" w14:textId="77777777" w:rsidR="00DB429F" w:rsidRPr="00AC7D0B" w:rsidRDefault="00DB429F" w:rsidP="00DB429F">
      <w:pPr>
        <w:rPr>
          <w:szCs w:val="24"/>
        </w:rPr>
      </w:pPr>
    </w:p>
    <w:p w14:paraId="1C892A72" w14:textId="37D31150" w:rsidR="00DB429F" w:rsidRPr="0050530E" w:rsidRDefault="00DB429F" w:rsidP="00DB429F">
      <w:pPr>
        <w:rPr>
          <w:rFonts w:ascii="Courier" w:hAnsi="Courier"/>
          <w:szCs w:val="24"/>
        </w:rPr>
      </w:pPr>
      <w:r w:rsidRPr="00AC7D0B">
        <w:rPr>
          <w:szCs w:val="24"/>
        </w:rPr>
        <w:t xml:space="preserve">          </w:t>
      </w:r>
      <w:r w:rsidR="0050530E">
        <w:rPr>
          <w:rFonts w:ascii="Courier" w:hAnsi="Courier"/>
          <w:szCs w:val="24"/>
        </w:rPr>
        <w:t>˚</w:t>
      </w:r>
      <w:r w:rsidRPr="0050530E">
        <w:rPr>
          <w:rFonts w:ascii="Courier" w:hAnsi="Courier"/>
          <w:szCs w:val="24"/>
        </w:rPr>
        <w:t xml:space="preserve">C = ((A2 </w:t>
      </w:r>
      <w:r w:rsidR="0050530E">
        <w:rPr>
          <w:rFonts w:ascii="Courier" w:hAnsi="Courier"/>
          <w:szCs w:val="24"/>
        </w:rPr>
        <w:t>µ</w:t>
      </w:r>
      <w:r w:rsidRPr="0050530E">
        <w:rPr>
          <w:rFonts w:ascii="Courier" w:hAnsi="Courier"/>
          <w:szCs w:val="24"/>
        </w:rPr>
        <w:t>V / 1000) - 500) / 10</w:t>
      </w:r>
    </w:p>
    <w:p w14:paraId="552E2796" w14:textId="77777777" w:rsidR="00DB429F" w:rsidRPr="00AC7D0B" w:rsidRDefault="00DB429F" w:rsidP="00DB429F">
      <w:pPr>
        <w:rPr>
          <w:szCs w:val="24"/>
        </w:rPr>
      </w:pPr>
    </w:p>
    <w:p w14:paraId="66B18CF7" w14:textId="38C51B2F" w:rsidR="00DB429F" w:rsidRPr="00AC7D0B" w:rsidRDefault="00DB429F" w:rsidP="00DB429F">
      <w:pPr>
        <w:rPr>
          <w:szCs w:val="24"/>
        </w:rPr>
      </w:pPr>
      <w:r w:rsidRPr="00AC7D0B">
        <w:rPr>
          <w:szCs w:val="24"/>
        </w:rPr>
        <w:t>For example, the A2 voltage is 7</w:t>
      </w:r>
      <w:r w:rsidR="00534C9A">
        <w:rPr>
          <w:szCs w:val="24"/>
        </w:rPr>
        <w:t>24312</w:t>
      </w:r>
      <w:r w:rsidRPr="00AC7D0B">
        <w:rPr>
          <w:szCs w:val="24"/>
        </w:rPr>
        <w:t xml:space="preserve"> </w:t>
      </w:r>
      <w:r w:rsidR="0050530E">
        <w:rPr>
          <w:szCs w:val="24"/>
        </w:rPr>
        <w:t>µ</w:t>
      </w:r>
      <w:r w:rsidR="00791DFF">
        <w:rPr>
          <w:szCs w:val="24"/>
        </w:rPr>
        <w:t xml:space="preserve">V </w:t>
      </w:r>
      <w:r w:rsidR="00534C9A">
        <w:rPr>
          <w:szCs w:val="24"/>
        </w:rPr>
        <w:t xml:space="preserve">in </w:t>
      </w:r>
      <w:r w:rsidR="00534C9A">
        <w:rPr>
          <w:szCs w:val="24"/>
        </w:rPr>
        <w:fldChar w:fldCharType="begin"/>
      </w:r>
      <w:r w:rsidR="00534C9A">
        <w:rPr>
          <w:szCs w:val="24"/>
        </w:rPr>
        <w:instrText xml:space="preserve"> REF _Ref3986363 \h </w:instrText>
      </w:r>
      <w:r w:rsidR="00534C9A">
        <w:rPr>
          <w:szCs w:val="24"/>
        </w:rPr>
      </w:r>
      <w:r w:rsidR="00534C9A">
        <w:rPr>
          <w:szCs w:val="24"/>
        </w:rPr>
        <w:fldChar w:fldCharType="separate"/>
      </w:r>
      <w:r w:rsidR="009B1DF7">
        <w:t xml:space="preserve">Figure </w:t>
      </w:r>
      <w:r w:rsidR="009B1DF7">
        <w:rPr>
          <w:noProof/>
        </w:rPr>
        <w:t>2</w:t>
      </w:r>
      <w:r w:rsidR="00534C9A">
        <w:rPr>
          <w:szCs w:val="24"/>
        </w:rPr>
        <w:fldChar w:fldCharType="end"/>
      </w:r>
      <w:r w:rsidRPr="00AC7D0B">
        <w:rPr>
          <w:szCs w:val="24"/>
        </w:rPr>
        <w:t>:</w:t>
      </w:r>
    </w:p>
    <w:p w14:paraId="4479DA03" w14:textId="77777777" w:rsidR="00DB429F" w:rsidRPr="00AC7D0B" w:rsidRDefault="00DB429F" w:rsidP="00DB429F">
      <w:pPr>
        <w:rPr>
          <w:szCs w:val="24"/>
        </w:rPr>
      </w:pPr>
    </w:p>
    <w:p w14:paraId="11AD8FB7" w14:textId="582EB642" w:rsidR="00DB429F" w:rsidRPr="0050530E" w:rsidRDefault="00DB429F" w:rsidP="00DB429F">
      <w:pPr>
        <w:rPr>
          <w:rFonts w:ascii="Courier" w:hAnsi="Courier"/>
          <w:szCs w:val="24"/>
        </w:rPr>
      </w:pPr>
      <w:r w:rsidRPr="00AC7D0B">
        <w:rPr>
          <w:szCs w:val="24"/>
        </w:rPr>
        <w:t xml:space="preserve">          </w:t>
      </w:r>
      <w:r w:rsidR="0050530E">
        <w:rPr>
          <w:rFonts w:ascii="Courier" w:hAnsi="Courier"/>
          <w:szCs w:val="24"/>
        </w:rPr>
        <w:t>˚</w:t>
      </w:r>
      <w:r w:rsidRPr="0050530E">
        <w:rPr>
          <w:rFonts w:ascii="Courier" w:hAnsi="Courier"/>
          <w:szCs w:val="24"/>
        </w:rPr>
        <w:t>C = ((7</w:t>
      </w:r>
      <w:r w:rsidR="00534C9A">
        <w:rPr>
          <w:rFonts w:ascii="Courier" w:hAnsi="Courier"/>
          <w:szCs w:val="24"/>
        </w:rPr>
        <w:t>24312</w:t>
      </w:r>
      <w:r w:rsidRPr="0050530E">
        <w:rPr>
          <w:rFonts w:ascii="Courier" w:hAnsi="Courier"/>
          <w:szCs w:val="24"/>
        </w:rPr>
        <w:t xml:space="preserve"> / 1000) - 500) / 10 = 2</w:t>
      </w:r>
      <w:r w:rsidR="00534C9A">
        <w:rPr>
          <w:rFonts w:ascii="Courier" w:hAnsi="Courier"/>
          <w:szCs w:val="24"/>
        </w:rPr>
        <w:t>2.4</w:t>
      </w:r>
      <w:r w:rsidR="0050530E">
        <w:rPr>
          <w:rFonts w:ascii="Courier" w:hAnsi="Courier"/>
          <w:szCs w:val="24"/>
        </w:rPr>
        <w:t xml:space="preserve"> ˚</w:t>
      </w:r>
      <w:r w:rsidRPr="0050530E">
        <w:rPr>
          <w:rFonts w:ascii="Courier" w:hAnsi="Courier"/>
          <w:szCs w:val="24"/>
        </w:rPr>
        <w:t>C</w:t>
      </w:r>
    </w:p>
    <w:p w14:paraId="4A6F252A" w14:textId="77777777" w:rsidR="00DB429F" w:rsidRPr="00AC7D0B" w:rsidRDefault="00DB429F" w:rsidP="00DB429F">
      <w:pPr>
        <w:rPr>
          <w:szCs w:val="24"/>
        </w:rPr>
      </w:pPr>
    </w:p>
    <w:p w14:paraId="24F19340" w14:textId="1312ED21" w:rsidR="00DB429F" w:rsidRDefault="00DB429F" w:rsidP="00DB429F">
      <w:pPr>
        <w:rPr>
          <w:szCs w:val="24"/>
        </w:rPr>
      </w:pPr>
      <w:r w:rsidRPr="00AC7D0B">
        <w:rPr>
          <w:szCs w:val="24"/>
        </w:rPr>
        <w:t xml:space="preserve">A0/A1 is the voltage across the photodiode load resistor. With the Teflon diffuser in place the voltage should be 0 </w:t>
      </w:r>
      <w:r w:rsidR="0050530E">
        <w:rPr>
          <w:szCs w:val="24"/>
        </w:rPr>
        <w:t>µ</w:t>
      </w:r>
      <w:r w:rsidRPr="00AC7D0B">
        <w:rPr>
          <w:szCs w:val="24"/>
        </w:rPr>
        <w:t>V if you cover the detector with your finger.  If you shine the "flashlight" from a cell phone directly into it, you should see this voltage go up to at least 20</w:t>
      </w:r>
      <w:r w:rsidR="00534C9A">
        <w:rPr>
          <w:szCs w:val="24"/>
        </w:rPr>
        <w:t>0</w:t>
      </w:r>
      <w:r w:rsidRPr="00AC7D0B">
        <w:rPr>
          <w:szCs w:val="24"/>
        </w:rPr>
        <w:t xml:space="preserve">000 </w:t>
      </w:r>
      <w:r w:rsidR="0050530E">
        <w:rPr>
          <w:szCs w:val="24"/>
        </w:rPr>
        <w:t>µ</w:t>
      </w:r>
      <w:r w:rsidRPr="00AC7D0B">
        <w:rPr>
          <w:szCs w:val="24"/>
        </w:rPr>
        <w:t>V.</w:t>
      </w:r>
    </w:p>
    <w:p w14:paraId="49A66DF5" w14:textId="039C3FF1" w:rsidR="0050530E" w:rsidRDefault="0050530E" w:rsidP="00534C9A">
      <w:pPr>
        <w:pStyle w:val="Heading2"/>
      </w:pPr>
      <w:bookmarkStart w:id="174" w:name="_Toc8663762"/>
      <w:r>
        <w:t xml:space="preserve">Run </w:t>
      </w:r>
      <w:r w:rsidR="00B632F5">
        <w:t>ADS1115_Pyranometer_Test</w:t>
      </w:r>
      <w:bookmarkEnd w:id="174"/>
    </w:p>
    <w:p w14:paraId="1C4DBB72" w14:textId="79B0CD49" w:rsidR="00B632F5" w:rsidRDefault="00B632F5" w:rsidP="00B632F5">
      <w:r>
        <w:t xml:space="preserve">Following the same process for loading the Test_ADS1X15Arduino sketch in Section </w:t>
      </w:r>
      <w:r>
        <w:fldChar w:fldCharType="begin"/>
      </w:r>
      <w:r>
        <w:instrText xml:space="preserve"> REF _Ref3986937 \r \h </w:instrText>
      </w:r>
      <w:r>
        <w:fldChar w:fldCharType="separate"/>
      </w:r>
      <w:r w:rsidR="009B1DF7">
        <w:t>3.3</w:t>
      </w:r>
      <w:r>
        <w:fldChar w:fldCharType="end"/>
      </w:r>
      <w:r>
        <w:t xml:space="preserve"> </w:t>
      </w:r>
      <w:r>
        <w:fldChar w:fldCharType="begin"/>
      </w:r>
      <w:r>
        <w:instrText xml:space="preserve"> REF _Ref3986937 \p \h </w:instrText>
      </w:r>
      <w:r>
        <w:fldChar w:fldCharType="separate"/>
      </w:r>
      <w:r w:rsidR="009B1DF7">
        <w:t>above</w:t>
      </w:r>
      <w:r>
        <w:fldChar w:fldCharType="end"/>
      </w:r>
      <w:r>
        <w:t xml:space="preserve">, load </w:t>
      </w:r>
      <w:r w:rsidR="00824FF1">
        <w:t xml:space="preserve">and run </w:t>
      </w:r>
      <w:r>
        <w:t>the following sketch:</w:t>
      </w:r>
    </w:p>
    <w:p w14:paraId="543E563F" w14:textId="77777777" w:rsidR="00B632F5" w:rsidRDefault="00B632F5" w:rsidP="00F221F6"/>
    <w:p w14:paraId="4B07A9D9" w14:textId="33E553EB" w:rsidR="00B632F5" w:rsidRPr="00B632F5" w:rsidRDefault="007D6B18" w:rsidP="00F221F6">
      <w:pPr>
        <w:rPr>
          <w:sz w:val="16"/>
          <w:szCs w:val="16"/>
        </w:rPr>
      </w:pPr>
      <w:r>
        <w:fldChar w:fldCharType="begin"/>
      </w:r>
      <w:r>
        <w:instrText xml:space="preserve"> HYPERLINK "https://raw.githubusercontent.com/csatt/ADS1115_InstESRE_Pyranometer/master/Arduino/Test_ADS1115_Pyranometer/Test_ADS1115_Pyranometer.ino" </w:instrText>
      </w:r>
      <w:ins w:id="175" w:author="Chris Satterlee" w:date="2019-05-13T17:49:00Z"/>
      <w:r>
        <w:fldChar w:fldCharType="separate"/>
      </w:r>
      <w:r w:rsidR="00B632F5" w:rsidRPr="00B632F5">
        <w:rPr>
          <w:rStyle w:val="Hyperlink"/>
          <w:sz w:val="16"/>
          <w:szCs w:val="16"/>
        </w:rPr>
        <w:t>https://raw.githubusercontent.com/csatt/ADS1115_InstESRE_Pyranometer/master/Arduino/Test_ADS1115_Pyranometer/Test_ADS1115_Pyranometer.ino</w:t>
      </w:r>
      <w:r>
        <w:rPr>
          <w:rStyle w:val="Hyperlink"/>
          <w:sz w:val="16"/>
          <w:szCs w:val="16"/>
        </w:rPr>
        <w:fldChar w:fldCharType="end"/>
      </w:r>
    </w:p>
    <w:p w14:paraId="17AFA218" w14:textId="5C37AC9F" w:rsidR="00B632F5" w:rsidRDefault="00B632F5" w:rsidP="00F221F6"/>
    <w:p w14:paraId="5EE624E1" w14:textId="7FD137C2" w:rsidR="00B632F5" w:rsidRDefault="007D6B18" w:rsidP="00F221F6">
      <w:r>
        <w:fldChar w:fldCharType="begin"/>
      </w:r>
      <w:r>
        <w:instrText xml:space="preserve"> HYPERLINK "https://raw.githubusercontent.com/csatt/ADS1115_InstESRE_Pyranometer/master/Arduino/Test_ADS1115_Pyranometer/Test_ADS1115_Pyranometer.ino" </w:instrText>
      </w:r>
      <w:ins w:id="176" w:author="Chris Satterlee" w:date="2019-05-13T17:49:00Z"/>
      <w:r>
        <w:fldChar w:fldCharType="separate"/>
      </w:r>
      <w:r w:rsidR="00B632F5" w:rsidRPr="00716BC7">
        <w:rPr>
          <w:rStyle w:val="Hyperlink"/>
        </w:rPr>
        <w:t>https://raw.githubusercontent.com/csatt/ADS1115_InstESRE_Pyranometer/master/Arduino/Test_ADS1115_Pyranometer/Test_ADS1115_Pyranometer.ino</w:t>
      </w:r>
      <w:r>
        <w:rPr>
          <w:rStyle w:val="Hyperlink"/>
        </w:rPr>
        <w:fldChar w:fldCharType="end"/>
      </w:r>
    </w:p>
    <w:p w14:paraId="4E7F1978" w14:textId="070E61EB" w:rsidR="00B632F5" w:rsidRDefault="00B632F5" w:rsidP="00F221F6"/>
    <w:p w14:paraId="744BFC29" w14:textId="0DE1C5B7" w:rsidR="00824FF1" w:rsidRDefault="00824FF1" w:rsidP="00F221F6">
      <w:r>
        <w:t xml:space="preserve">With </w:t>
      </w:r>
      <w:r w:rsidRPr="00AC7D0B">
        <w:rPr>
          <w:szCs w:val="24"/>
        </w:rPr>
        <w:t xml:space="preserve">the "flashlight" from a cell phone </w:t>
      </w:r>
      <w:r>
        <w:rPr>
          <w:szCs w:val="24"/>
        </w:rPr>
        <w:t xml:space="preserve">shining </w:t>
      </w:r>
      <w:r w:rsidRPr="00AC7D0B">
        <w:rPr>
          <w:szCs w:val="24"/>
        </w:rPr>
        <w:t>directly into it,</w:t>
      </w:r>
      <w:r>
        <w:rPr>
          <w:szCs w:val="24"/>
        </w:rPr>
        <w:t xml:space="preserve"> the output should look something like </w:t>
      </w:r>
      <w:r w:rsidR="00567A1F">
        <w:rPr>
          <w:szCs w:val="24"/>
        </w:rPr>
        <w:t xml:space="preserve">what is shown in </w:t>
      </w:r>
      <w:r w:rsidR="00567A1F">
        <w:rPr>
          <w:szCs w:val="24"/>
        </w:rPr>
        <w:fldChar w:fldCharType="begin"/>
      </w:r>
      <w:r w:rsidR="00567A1F">
        <w:rPr>
          <w:szCs w:val="24"/>
        </w:rPr>
        <w:instrText xml:space="preserve"> REF _Ref4162283 \h </w:instrText>
      </w:r>
      <w:r w:rsidR="00567A1F">
        <w:rPr>
          <w:szCs w:val="24"/>
        </w:rPr>
      </w:r>
      <w:r w:rsidR="00567A1F">
        <w:rPr>
          <w:szCs w:val="24"/>
        </w:rPr>
        <w:fldChar w:fldCharType="separate"/>
      </w:r>
      <w:r w:rsidR="009B1DF7">
        <w:t xml:space="preserve">Figure </w:t>
      </w:r>
      <w:r w:rsidR="009B1DF7">
        <w:rPr>
          <w:noProof/>
        </w:rPr>
        <w:t>3</w:t>
      </w:r>
      <w:r w:rsidR="00567A1F">
        <w:rPr>
          <w:szCs w:val="24"/>
        </w:rPr>
        <w:fldChar w:fldCharType="end"/>
      </w:r>
      <w:r w:rsidR="00567A1F">
        <w:rPr>
          <w:szCs w:val="24"/>
        </w:rPr>
        <w:t xml:space="preserve"> </w:t>
      </w:r>
      <w:r w:rsidR="00567A1F">
        <w:rPr>
          <w:szCs w:val="24"/>
        </w:rPr>
        <w:fldChar w:fldCharType="begin"/>
      </w:r>
      <w:r w:rsidR="00567A1F">
        <w:rPr>
          <w:szCs w:val="24"/>
        </w:rPr>
        <w:instrText xml:space="preserve"> REF _Ref4162292 \p \h </w:instrText>
      </w:r>
      <w:r w:rsidR="00567A1F">
        <w:rPr>
          <w:szCs w:val="24"/>
        </w:rPr>
      </w:r>
      <w:r w:rsidR="00567A1F">
        <w:rPr>
          <w:szCs w:val="24"/>
        </w:rPr>
        <w:fldChar w:fldCharType="separate"/>
      </w:r>
      <w:r w:rsidR="009B1DF7">
        <w:rPr>
          <w:szCs w:val="24"/>
        </w:rPr>
        <w:t>below</w:t>
      </w:r>
      <w:r w:rsidR="00567A1F">
        <w:rPr>
          <w:szCs w:val="24"/>
        </w:rPr>
        <w:fldChar w:fldCharType="end"/>
      </w:r>
      <w:r w:rsidR="00567A1F">
        <w:rPr>
          <w:szCs w:val="24"/>
        </w:rPr>
        <w:t>.</w:t>
      </w:r>
    </w:p>
    <w:p w14:paraId="5F482F49" w14:textId="6F4AE7FF" w:rsidR="00824FF1" w:rsidRDefault="00824FF1" w:rsidP="00F22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4FF1" w14:paraId="423A8134" w14:textId="77777777" w:rsidTr="00567A1F">
        <w:tc>
          <w:tcPr>
            <w:tcW w:w="10296" w:type="dxa"/>
          </w:tcPr>
          <w:p w14:paraId="16BBEB31" w14:textId="21D4F66B" w:rsidR="00824FF1" w:rsidRDefault="00824FF1" w:rsidP="003311F5">
            <w:pPr>
              <w:keepNext/>
            </w:pPr>
            <w:del w:id="177" w:author="Chris Satterlee" w:date="2019-05-13T18:05:00Z">
              <w:r w:rsidDel="00D10DEC">
                <w:rPr>
                  <w:noProof/>
                </w:rPr>
                <w:lastRenderedPageBreak/>
                <w:drawing>
                  <wp:inline distT="0" distB="0" distL="0" distR="0" wp14:anchorId="3909B1D9" wp14:editId="3B55A48B">
                    <wp:extent cx="6414683" cy="4294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20 at 3.32.04 PM.png"/>
                            <pic:cNvPicPr/>
                          </pic:nvPicPr>
                          <pic:blipFill>
                            <a:blip r:embed="rId18"/>
                            <a:stretch>
                              <a:fillRect/>
                            </a:stretch>
                          </pic:blipFill>
                          <pic:spPr>
                            <a:xfrm>
                              <a:off x="0" y="0"/>
                              <a:ext cx="6447806" cy="4317087"/>
                            </a:xfrm>
                            <a:prstGeom prst="rect">
                              <a:avLst/>
                            </a:prstGeom>
                          </pic:spPr>
                        </pic:pic>
                      </a:graphicData>
                    </a:graphic>
                  </wp:inline>
                </w:drawing>
              </w:r>
            </w:del>
            <w:ins w:id="178" w:author="Chris Satterlee" w:date="2019-05-13T18:05:00Z">
              <w:r w:rsidR="00D10DEC">
                <w:rPr>
                  <w:noProof/>
                </w:rPr>
                <w:drawing>
                  <wp:inline distT="0" distB="0" distL="0" distR="0" wp14:anchorId="01FE22BE" wp14:editId="6825D8FC">
                    <wp:extent cx="6020786"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13 at 6.05.03 PM.png"/>
                            <pic:cNvPicPr/>
                          </pic:nvPicPr>
                          <pic:blipFill>
                            <a:blip r:embed="rId19"/>
                            <a:stretch>
                              <a:fillRect/>
                            </a:stretch>
                          </pic:blipFill>
                          <pic:spPr>
                            <a:xfrm>
                              <a:off x="0" y="0"/>
                              <a:ext cx="6073094" cy="4150549"/>
                            </a:xfrm>
                            <a:prstGeom prst="rect">
                              <a:avLst/>
                            </a:prstGeom>
                          </pic:spPr>
                        </pic:pic>
                      </a:graphicData>
                    </a:graphic>
                  </wp:inline>
                </w:drawing>
              </w:r>
            </w:ins>
          </w:p>
        </w:tc>
      </w:tr>
    </w:tbl>
    <w:p w14:paraId="3515DB6D" w14:textId="3189ADEC" w:rsidR="006545C7" w:rsidRDefault="003311F5" w:rsidP="003311F5">
      <w:pPr>
        <w:pStyle w:val="Caption"/>
      </w:pPr>
      <w:bookmarkStart w:id="179" w:name="_Ref4162283"/>
      <w:bookmarkStart w:id="180" w:name="_Ref4162292"/>
      <w:bookmarkStart w:id="181" w:name="_Toc8663770"/>
      <w:r>
        <w:t xml:space="preserve">Figure </w:t>
      </w:r>
      <w:fldSimple w:instr=" SEQ Figure \* ARABIC ">
        <w:r w:rsidR="009B1DF7">
          <w:rPr>
            <w:noProof/>
          </w:rPr>
          <w:t>3</w:t>
        </w:r>
      </w:fldSimple>
      <w:bookmarkEnd w:id="179"/>
      <w:r>
        <w:t xml:space="preserve">: </w:t>
      </w:r>
      <w:r w:rsidRPr="002A367B">
        <w:t>Test_ADS1</w:t>
      </w:r>
      <w:r>
        <w:t>1</w:t>
      </w:r>
      <w:r w:rsidRPr="002A367B">
        <w:t>15</w:t>
      </w:r>
      <w:r>
        <w:t>_Pyranometer</w:t>
      </w:r>
      <w:r w:rsidRPr="002A367B">
        <w:t xml:space="preserve"> Output</w:t>
      </w:r>
      <w:bookmarkEnd w:id="180"/>
      <w:bookmarkEnd w:id="181"/>
    </w:p>
    <w:p w14:paraId="39CE68DD" w14:textId="230F0AA8" w:rsidR="003311F5" w:rsidRDefault="003311F5">
      <w:r>
        <w:t xml:space="preserve">This </w:t>
      </w:r>
      <w:r w:rsidR="00534C9A">
        <w:t>Arduino sketch can be modified as desired, or used as a basis for other projects.</w:t>
      </w:r>
    </w:p>
    <w:p w14:paraId="131891DF" w14:textId="30A0CC63" w:rsidR="001B7AC0" w:rsidRDefault="001B7AC0"/>
    <w:p w14:paraId="23CDCA88" w14:textId="2019275E" w:rsidR="001B7AC0" w:rsidDel="00D10DEC" w:rsidRDefault="001B7AC0">
      <w:pPr>
        <w:rPr>
          <w:del w:id="182" w:author="Chris Satterlee" w:date="2019-05-13T18:13:00Z"/>
        </w:rPr>
      </w:pPr>
      <w:del w:id="183" w:author="Chris Satterlee" w:date="2019-05-13T18:13:00Z">
        <w:r w:rsidDel="00D10DEC">
          <w:delText xml:space="preserve">See Section </w:delText>
        </w:r>
        <w:r w:rsidDel="00D10DEC">
          <w:fldChar w:fldCharType="begin"/>
        </w:r>
        <w:r w:rsidDel="00D10DEC">
          <w:delInstrText xml:space="preserve"> REF _Ref3993975 \r \h </w:delInstrText>
        </w:r>
        <w:r w:rsidDel="00D10DEC">
          <w:fldChar w:fldCharType="separate"/>
        </w:r>
        <w:r w:rsidR="007D6B18" w:rsidDel="00D10DEC">
          <w:delText>4.2.2</w:delText>
        </w:r>
        <w:r w:rsidDel="00D10DEC">
          <w:fldChar w:fldCharType="end"/>
        </w:r>
        <w:r w:rsidDel="00D10DEC">
          <w:delText xml:space="preserve"> </w:delText>
        </w:r>
        <w:r w:rsidDel="00D10DEC">
          <w:fldChar w:fldCharType="begin"/>
        </w:r>
        <w:r w:rsidDel="00D10DEC">
          <w:delInstrText xml:space="preserve"> REF _Ref3993975 \p \h </w:delInstrText>
        </w:r>
        <w:r w:rsidDel="00D10DEC">
          <w:fldChar w:fldCharType="separate"/>
        </w:r>
        <w:r w:rsidR="007D6B18" w:rsidDel="00D10DEC">
          <w:delText>below</w:delText>
        </w:r>
        <w:r w:rsidDel="00D10DEC">
          <w:fldChar w:fldCharType="end"/>
        </w:r>
        <w:r w:rsidDel="00D10DEC">
          <w:delText xml:space="preserve"> for a description of the temperature and non-linearity adjustments.</w:delText>
        </w:r>
      </w:del>
    </w:p>
    <w:p w14:paraId="5275D7B3" w14:textId="0DE0DE59" w:rsidR="00534C9A" w:rsidRDefault="00534C9A"/>
    <w:p w14:paraId="06BEBA87" w14:textId="1BF83F71" w:rsidR="00534C9A" w:rsidRDefault="00534C9A" w:rsidP="00534C9A">
      <w:pPr>
        <w:pStyle w:val="Heading1"/>
      </w:pPr>
      <w:bookmarkStart w:id="184" w:name="_Toc8663763"/>
      <w:r>
        <w:lastRenderedPageBreak/>
        <w:t>Calibration</w:t>
      </w:r>
      <w:bookmarkEnd w:id="184"/>
    </w:p>
    <w:p w14:paraId="52AB0750" w14:textId="5666A89E" w:rsidR="0099455B" w:rsidRDefault="0099455B" w:rsidP="0099455B">
      <w:r>
        <w:t>The irradiance values measured by the pyranometer will be very inaccurate until it is calibrated.</w:t>
      </w:r>
    </w:p>
    <w:p w14:paraId="3B5F8BCB" w14:textId="5B82AEC8" w:rsidR="00922477" w:rsidRDefault="00922477" w:rsidP="00922477"/>
    <w:p w14:paraId="3F7805CC" w14:textId="39CA0752" w:rsidR="00922477" w:rsidRDefault="00922477" w:rsidP="00922477">
      <w:r>
        <w:t xml:space="preserve">NOTE: IV Swinger 2 users should follow the calibration instructions in the “IV Swinger 2: Optional Environmental Sensors” document. </w:t>
      </w:r>
    </w:p>
    <w:p w14:paraId="06446ECB" w14:textId="77777777" w:rsidR="0099455B" w:rsidRDefault="0099455B" w:rsidP="0099455B">
      <w:pPr>
        <w:pStyle w:val="Heading2"/>
      </w:pPr>
      <w:bookmarkStart w:id="185" w:name="_Toc2929595"/>
      <w:bookmarkStart w:id="186" w:name="_Toc8663764"/>
      <w:r>
        <w:t>Reference Pyranometer</w:t>
      </w:r>
      <w:bookmarkEnd w:id="185"/>
      <w:bookmarkEnd w:id="186"/>
    </w:p>
    <w:p w14:paraId="70F563E4" w14:textId="76793D3E" w:rsidR="0099455B" w:rsidRDefault="0099455B" w:rsidP="0099455B">
      <w:r>
        <w:t xml:space="preserve">To perform an accurate calibration, you will need access to a reference pyranometer. The best reference pyranometer is a thermopile-based “true” pyranometer. These are very expensive, and you probably do not have access to one. The next best is a commercial silicon sensor pyranometer such as the </w:t>
      </w:r>
      <w:r w:rsidRPr="00462010">
        <w:t>Kipp &amp; Zonen SP-Lite</w:t>
      </w:r>
      <w:r>
        <w:t xml:space="preserve"> (which Dr. Brooks uses for calibration). If you can rent or borrow either of these types of reference pyranometer, you will be able to accurately calibrate your pyranometer.</w:t>
      </w:r>
    </w:p>
    <w:p w14:paraId="309F9DE6" w14:textId="05613419" w:rsidR="0099455B" w:rsidRDefault="0099455B" w:rsidP="0099455B">
      <w:pPr>
        <w:pStyle w:val="Heading2"/>
      </w:pPr>
      <w:bookmarkStart w:id="187" w:name="_Toc8663765"/>
      <w:r>
        <w:t>Performing the Calibration</w:t>
      </w:r>
      <w:bookmarkEnd w:id="187"/>
    </w:p>
    <w:p w14:paraId="4E895B31" w14:textId="0E8771CA" w:rsidR="00922477" w:rsidRDefault="00922477" w:rsidP="00922477">
      <w:pPr>
        <w:pStyle w:val="Heading3"/>
      </w:pPr>
      <w:bookmarkStart w:id="188" w:name="_Toc8663766"/>
      <w:r>
        <w:t>PYRANO_CAL</w:t>
      </w:r>
      <w:bookmarkEnd w:id="188"/>
    </w:p>
    <w:p w14:paraId="5F32D824" w14:textId="34E4F4A0" w:rsidR="0099455B" w:rsidRDefault="0099455B" w:rsidP="0099455B">
      <w:r>
        <w:t>The Test_ADS1115_Pyranometer.ino sketch has a constant PYRANO_CAL that is the value in W/m</w:t>
      </w:r>
      <w:r w:rsidRPr="0099455B">
        <w:rPr>
          <w:vertAlign w:val="superscript"/>
        </w:rPr>
        <w:t>2</w:t>
      </w:r>
      <w:r>
        <w:t xml:space="preserve"> per millivolt measured across the load resistor. Its correct value is going to be different for each pyranometer due to differences in the photodiodes and load resistors.</w:t>
      </w:r>
    </w:p>
    <w:p w14:paraId="160F0B0E" w14:textId="77777777" w:rsidR="0099455B" w:rsidRDefault="0099455B" w:rsidP="0099455B"/>
    <w:p w14:paraId="5C8A9466" w14:textId="743874C7" w:rsidR="00922477" w:rsidRDefault="0099455B" w:rsidP="0099455B">
      <w:r>
        <w:t>To perform a calibration, use the reference pyranometer to measure the irradiance at the same time as the test is running. The reference pyranometer and the InstESRE pyranometer must both be pointed directly at the sun.  It must be a very clear sunny day.</w:t>
      </w:r>
      <w:r w:rsidR="00922477">
        <w:t xml:space="preserve"> Note the irradiance values of both pyranometers at exactly the same time and scale the value of PYRANO_CAL accordingly. Reload the sketch with the new value and confirm that the irradiance values are the same. If not, repeat the process.</w:t>
      </w:r>
    </w:p>
    <w:p w14:paraId="700C3398" w14:textId="77777777" w:rsidR="00922477" w:rsidRDefault="00922477" w:rsidP="00922477">
      <w:pPr>
        <w:pStyle w:val="Heading3"/>
      </w:pPr>
      <w:bookmarkStart w:id="189" w:name="_Ref3993975"/>
      <w:bookmarkStart w:id="190" w:name="_Toc8663767"/>
      <w:r>
        <w:t>Other calibration constants</w:t>
      </w:r>
      <w:bookmarkEnd w:id="189"/>
      <w:bookmarkEnd w:id="190"/>
    </w:p>
    <w:p w14:paraId="6975FB75" w14:textId="5E107CDD" w:rsidR="0099455B" w:rsidRDefault="00922477" w:rsidP="00922477">
      <w:r>
        <w:t>The Test_ADS1115_Pyranometer.ino sketch has the following additional calibration constants:</w:t>
      </w:r>
    </w:p>
    <w:p w14:paraId="3993228C" w14:textId="5CA11CCA" w:rsidR="00922477" w:rsidRDefault="00922477" w:rsidP="00922477"/>
    <w:p w14:paraId="1A4DA0F0" w14:textId="0FB8881F" w:rsidR="007F4FF4" w:rsidRPr="00D17A65" w:rsidRDefault="007F4FF4" w:rsidP="002F65BA">
      <w:pPr>
        <w:pStyle w:val="ListParagraph"/>
        <w:numPr>
          <w:ilvl w:val="0"/>
          <w:numId w:val="29"/>
        </w:numPr>
        <w:rPr>
          <w:ins w:id="191" w:author="Chris Satterlee" w:date="2019-05-13T17:28:00Z"/>
          <w:b/>
        </w:rPr>
      </w:pPr>
      <w:ins w:id="192" w:author="Chris Satterlee" w:date="2019-05-13T17:24:00Z">
        <w:r w:rsidRPr="007F4FF4">
          <w:rPr>
            <w:b/>
            <w:rPrChange w:id="193" w:author="Chris Satterlee" w:date="2019-05-13T17:25:00Z">
              <w:rPr/>
            </w:rPrChange>
          </w:rPr>
          <w:t>PYRANO_CAL_A</w:t>
        </w:r>
      </w:ins>
      <w:ins w:id="194" w:author="Chris Satterlee" w:date="2019-05-13T17:25:00Z">
        <w:r>
          <w:rPr>
            <w:b/>
          </w:rPr>
          <w:br/>
        </w:r>
        <w:r>
          <w:rPr>
            <w:b/>
          </w:rPr>
          <w:br/>
        </w:r>
        <w:r>
          <w:t>This may be used to apply a</w:t>
        </w:r>
      </w:ins>
      <w:ins w:id="195" w:author="Chris Satterlee" w:date="2019-05-13T17:41:00Z">
        <w:r w:rsidR="00EB5888">
          <w:t xml:space="preserve"> quadratic </w:t>
        </w:r>
      </w:ins>
      <w:ins w:id="196" w:author="Chris Satterlee" w:date="2019-05-13T17:25:00Z">
        <w:r>
          <w:t>polynomial calibration</w:t>
        </w:r>
      </w:ins>
      <w:ins w:id="197" w:author="Chris Satterlee" w:date="2019-05-13T17:31:00Z">
        <w:r>
          <w:t>:</w:t>
        </w:r>
      </w:ins>
      <w:ins w:id="198" w:author="Chris Satterlee" w:date="2019-05-13T17:28:00Z">
        <w:r>
          <w:br/>
        </w:r>
      </w:ins>
    </w:p>
    <w:tbl>
      <w:tblPr>
        <w:tblStyle w:val="TableGrid"/>
        <w:tblW w:w="0" w:type="auto"/>
        <w:tblInd w:w="720" w:type="dxa"/>
        <w:tblLook w:val="04A0" w:firstRow="1" w:lastRow="0" w:firstColumn="1" w:lastColumn="0" w:noHBand="0" w:noVBand="1"/>
      </w:tblPr>
      <w:tblGrid>
        <w:gridCol w:w="9576"/>
      </w:tblGrid>
      <w:tr w:rsidR="007F4FF4" w14:paraId="5FA75134" w14:textId="77777777" w:rsidTr="007F4FF4">
        <w:trPr>
          <w:ins w:id="199" w:author="Chris Satterlee" w:date="2019-05-13T17:28:00Z"/>
        </w:trPr>
        <w:tc>
          <w:tcPr>
            <w:tcW w:w="10296" w:type="dxa"/>
          </w:tcPr>
          <w:p w14:paraId="6EF38075" w14:textId="77777777" w:rsidR="007F4FF4" w:rsidRPr="00B3229F" w:rsidRDefault="007F4FF4" w:rsidP="007F4FF4">
            <w:pPr>
              <w:ind w:left="360"/>
              <w:jc w:val="left"/>
              <w:rPr>
                <w:ins w:id="200" w:author="Chris Satterlee" w:date="2019-05-13T17:30:00Z"/>
              </w:rPr>
              <w:pPrChange w:id="201" w:author="Chris Satterlee" w:date="2019-05-13T17:30:00Z">
                <w:pPr>
                  <w:pStyle w:val="ListParagraph"/>
                  <w:numPr>
                    <w:numId w:val="29"/>
                  </w:numPr>
                  <w:ind w:hanging="360"/>
                </w:pPr>
              </w:pPrChange>
            </w:pPr>
            <w:ins w:id="202" w:author="Chris Satterlee" w:date="2019-05-13T17:30:00Z">
              <w:r w:rsidRPr="00D17A65">
                <w:t xml:space="preserve">   Polynomial curve:</w:t>
              </w:r>
            </w:ins>
          </w:p>
          <w:p w14:paraId="0E93F707" w14:textId="77777777" w:rsidR="007F4FF4" w:rsidRPr="00BB6AA8" w:rsidRDefault="007F4FF4" w:rsidP="007F4FF4">
            <w:pPr>
              <w:ind w:left="360"/>
              <w:jc w:val="left"/>
              <w:rPr>
                <w:ins w:id="203" w:author="Chris Satterlee" w:date="2019-05-13T17:30:00Z"/>
              </w:rPr>
              <w:pPrChange w:id="204" w:author="Chris Satterlee" w:date="2019-05-13T17:30:00Z">
                <w:pPr>
                  <w:pStyle w:val="ListParagraph"/>
                  <w:numPr>
                    <w:numId w:val="29"/>
                  </w:numPr>
                  <w:ind w:hanging="360"/>
                </w:pPr>
              </w:pPrChange>
            </w:pPr>
            <w:ins w:id="205" w:author="Chris Satterlee" w:date="2019-05-13T17:30:00Z">
              <w:r w:rsidRPr="00BB6AA8">
                <w:t xml:space="preserve">  </w:t>
              </w:r>
            </w:ins>
          </w:p>
          <w:p w14:paraId="5D787805" w14:textId="66F6611C" w:rsidR="007F4FF4" w:rsidRPr="00D17A65" w:rsidRDefault="007F4FF4" w:rsidP="007F4FF4">
            <w:pPr>
              <w:ind w:left="360"/>
              <w:jc w:val="left"/>
              <w:rPr>
                <w:ins w:id="206" w:author="Chris Satterlee" w:date="2019-05-13T17:30:00Z"/>
              </w:rPr>
              <w:pPrChange w:id="207" w:author="Chris Satterlee" w:date="2019-05-13T17:30:00Z">
                <w:pPr>
                  <w:pStyle w:val="ListParagraph"/>
                  <w:numPr>
                    <w:numId w:val="29"/>
                  </w:numPr>
                  <w:ind w:hanging="360"/>
                </w:pPr>
              </w:pPrChange>
            </w:pPr>
            <w:ins w:id="208" w:author="Chris Satterlee" w:date="2019-05-13T17:30:00Z">
              <w:r w:rsidRPr="00BB6AA8">
                <w:t xml:space="preserve">     y = Ax</w:t>
              </w:r>
              <w:r w:rsidRPr="007F4FF4">
                <w:rPr>
                  <w:vertAlign w:val="superscript"/>
                  <w:rPrChange w:id="209" w:author="Chris Satterlee" w:date="2019-05-13T17:31:00Z">
                    <w:rPr/>
                  </w:rPrChange>
                </w:rPr>
                <w:t>2</w:t>
              </w:r>
              <w:r w:rsidRPr="00D17A65">
                <w:t xml:space="preserve"> + Bx</w:t>
              </w:r>
            </w:ins>
          </w:p>
          <w:p w14:paraId="71A145A9" w14:textId="77777777" w:rsidR="007F4FF4" w:rsidRPr="00843EA4" w:rsidRDefault="007F4FF4" w:rsidP="007F4FF4">
            <w:pPr>
              <w:ind w:left="360"/>
              <w:jc w:val="left"/>
              <w:rPr>
                <w:ins w:id="210" w:author="Chris Satterlee" w:date="2019-05-13T17:30:00Z"/>
              </w:rPr>
              <w:pPrChange w:id="211" w:author="Chris Satterlee" w:date="2019-05-13T17:30:00Z">
                <w:pPr>
                  <w:pStyle w:val="ListParagraph"/>
                  <w:numPr>
                    <w:numId w:val="29"/>
                  </w:numPr>
                  <w:ind w:hanging="360"/>
                </w:pPr>
              </w:pPrChange>
            </w:pPr>
            <w:ins w:id="212" w:author="Chris Satterlee" w:date="2019-05-13T17:30:00Z">
              <w:r w:rsidRPr="00B3229F">
                <w:t xml:space="preserve">  </w:t>
              </w:r>
            </w:ins>
          </w:p>
          <w:p w14:paraId="52FA492C" w14:textId="22CEDEB6" w:rsidR="007F4FF4" w:rsidRPr="00D17A65" w:rsidRDefault="007F4FF4" w:rsidP="007F4FF4">
            <w:pPr>
              <w:ind w:left="360"/>
              <w:jc w:val="left"/>
              <w:rPr>
                <w:ins w:id="213" w:author="Chris Satterlee" w:date="2019-05-13T17:30:00Z"/>
              </w:rPr>
              <w:pPrChange w:id="214" w:author="Chris Satterlee" w:date="2019-05-13T17:30:00Z">
                <w:pPr>
                  <w:pStyle w:val="ListParagraph"/>
                  <w:numPr>
                    <w:numId w:val="29"/>
                  </w:numPr>
                  <w:ind w:hanging="360"/>
                </w:pPr>
              </w:pPrChange>
            </w:pPr>
            <w:ins w:id="215" w:author="Chris Satterlee" w:date="2019-05-13T17:30:00Z">
              <w:r w:rsidRPr="00BB6AA8">
                <w:t xml:space="preserve">     x: </w:t>
              </w:r>
            </w:ins>
            <w:ins w:id="216" w:author="Chris Satterlee" w:date="2019-05-13T17:32:00Z">
              <w:r w:rsidR="00EB5888">
                <w:t>temperature-</w:t>
              </w:r>
            </w:ins>
            <w:ins w:id="217" w:author="Chris Satterlee" w:date="2019-05-13T17:30:00Z">
              <w:r w:rsidRPr="00D17A65">
                <w:t>scaled</w:t>
              </w:r>
            </w:ins>
            <w:ins w:id="218" w:author="Chris Satterlee" w:date="2019-05-13T17:32:00Z">
              <w:r w:rsidR="00EB5888">
                <w:t xml:space="preserve"> </w:t>
              </w:r>
            </w:ins>
            <w:ins w:id="219" w:author="Chris Satterlee" w:date="2019-05-13T17:30:00Z">
              <w:r w:rsidRPr="00D17A65">
                <w:t>photodiode</w:t>
              </w:r>
            </w:ins>
            <w:ins w:id="220" w:author="Chris Satterlee" w:date="2019-05-13T17:32:00Z">
              <w:r w:rsidR="00EB5888">
                <w:t xml:space="preserve"> </w:t>
              </w:r>
            </w:ins>
            <w:ins w:id="221" w:author="Chris Satterlee" w:date="2019-05-13T17:30:00Z">
              <w:r w:rsidRPr="00D17A65">
                <w:t>millivolts</w:t>
              </w:r>
            </w:ins>
          </w:p>
          <w:p w14:paraId="66D602A9" w14:textId="0BFFFFDF" w:rsidR="007F4FF4" w:rsidRPr="00B3229F" w:rsidRDefault="007F4FF4" w:rsidP="007F4FF4">
            <w:pPr>
              <w:ind w:left="360"/>
              <w:jc w:val="left"/>
              <w:rPr>
                <w:ins w:id="222" w:author="Chris Satterlee" w:date="2019-05-13T17:30:00Z"/>
              </w:rPr>
              <w:pPrChange w:id="223" w:author="Chris Satterlee" w:date="2019-05-13T17:30:00Z">
                <w:pPr>
                  <w:pStyle w:val="ListParagraph"/>
                  <w:numPr>
                    <w:numId w:val="29"/>
                  </w:numPr>
                  <w:ind w:hanging="360"/>
                </w:pPr>
              </w:pPrChange>
            </w:pPr>
            <w:ins w:id="224" w:author="Chris Satterlee" w:date="2019-05-13T17:30:00Z">
              <w:r w:rsidRPr="00B3229F">
                <w:t xml:space="preserve">     A: PYRANO_CAL_A</w:t>
              </w:r>
            </w:ins>
            <w:ins w:id="225" w:author="Chris Satterlee" w:date="2019-05-13T18:09:00Z">
              <w:r w:rsidR="00D10DEC">
                <w:t xml:space="preserve"> (W/m</w:t>
              </w:r>
              <w:r w:rsidR="00D10DEC" w:rsidRPr="00D10DEC">
                <w:rPr>
                  <w:vertAlign w:val="superscript"/>
                  <w:rPrChange w:id="226" w:author="Chris Satterlee" w:date="2019-05-13T18:09:00Z">
                    <w:rPr/>
                  </w:rPrChange>
                </w:rPr>
                <w:t>2</w:t>
              </w:r>
              <w:r w:rsidR="00D10DEC">
                <w:t>/mV</w:t>
              </w:r>
              <w:r w:rsidR="00D10DEC" w:rsidRPr="00D10DEC">
                <w:rPr>
                  <w:vertAlign w:val="superscript"/>
                  <w:rPrChange w:id="227" w:author="Chris Satterlee" w:date="2019-05-13T18:09:00Z">
                    <w:rPr/>
                  </w:rPrChange>
                </w:rPr>
                <w:t>2</w:t>
              </w:r>
              <w:r w:rsidR="00D10DEC">
                <w:t>)</w:t>
              </w:r>
            </w:ins>
          </w:p>
          <w:p w14:paraId="3B30F9E4" w14:textId="46578783" w:rsidR="007F4FF4" w:rsidRPr="00B3229F" w:rsidRDefault="007F4FF4" w:rsidP="007F4FF4">
            <w:pPr>
              <w:ind w:left="360"/>
              <w:jc w:val="left"/>
              <w:rPr>
                <w:ins w:id="228" w:author="Chris Satterlee" w:date="2019-05-13T17:30:00Z"/>
              </w:rPr>
              <w:pPrChange w:id="229" w:author="Chris Satterlee" w:date="2019-05-13T17:30:00Z">
                <w:pPr>
                  <w:pStyle w:val="ListParagraph"/>
                  <w:numPr>
                    <w:numId w:val="29"/>
                  </w:numPr>
                  <w:ind w:hanging="360"/>
                </w:pPr>
              </w:pPrChange>
            </w:pPr>
            <w:ins w:id="230" w:author="Chris Satterlee" w:date="2019-05-13T17:30:00Z">
              <w:r w:rsidRPr="00843EA4">
                <w:t xml:space="preserve">     B: PYR</w:t>
              </w:r>
              <w:r w:rsidRPr="00FB7DAB">
                <w:t>ANO_CAL</w:t>
              </w:r>
            </w:ins>
            <w:ins w:id="231" w:author="Chris Satterlee" w:date="2019-05-13T18:08:00Z">
              <w:r w:rsidR="00D10DEC">
                <w:t xml:space="preserve"> (W</w:t>
              </w:r>
            </w:ins>
            <w:ins w:id="232" w:author="Chris Satterlee" w:date="2019-05-13T18:09:00Z">
              <w:r w:rsidR="00D10DEC">
                <w:t>/m</w:t>
              </w:r>
              <w:r w:rsidR="00D10DEC" w:rsidRPr="00D10DEC">
                <w:rPr>
                  <w:vertAlign w:val="superscript"/>
                  <w:rPrChange w:id="233" w:author="Chris Satterlee" w:date="2019-05-13T18:09:00Z">
                    <w:rPr/>
                  </w:rPrChange>
                </w:rPr>
                <w:t>2</w:t>
              </w:r>
              <w:r w:rsidR="00D10DEC">
                <w:t>/mV)</w:t>
              </w:r>
            </w:ins>
          </w:p>
          <w:p w14:paraId="60EF7A44" w14:textId="460D1475" w:rsidR="007F4FF4" w:rsidRPr="00BB6AA8" w:rsidRDefault="007F4FF4" w:rsidP="007F4FF4">
            <w:pPr>
              <w:ind w:left="360"/>
              <w:jc w:val="left"/>
              <w:rPr>
                <w:ins w:id="234" w:author="Chris Satterlee" w:date="2019-05-13T17:30:00Z"/>
              </w:rPr>
              <w:pPrChange w:id="235" w:author="Chris Satterlee" w:date="2019-05-13T17:30:00Z">
                <w:pPr>
                  <w:pStyle w:val="ListParagraph"/>
                  <w:numPr>
                    <w:numId w:val="29"/>
                  </w:numPr>
                  <w:ind w:hanging="360"/>
                </w:pPr>
              </w:pPrChange>
            </w:pPr>
            <w:ins w:id="236" w:author="Chris Satterlee" w:date="2019-05-13T17:30:00Z">
              <w:r w:rsidRPr="00BB6AA8">
                <w:t xml:space="preserve">     y: irradiance</w:t>
              </w:r>
            </w:ins>
          </w:p>
          <w:p w14:paraId="5E3265C2" w14:textId="77777777" w:rsidR="007F4FF4" w:rsidRPr="009B1DF7" w:rsidRDefault="007F4FF4" w:rsidP="007F4FF4">
            <w:pPr>
              <w:ind w:left="360"/>
              <w:jc w:val="left"/>
              <w:rPr>
                <w:ins w:id="237" w:author="Chris Satterlee" w:date="2019-05-13T17:30:00Z"/>
              </w:rPr>
              <w:pPrChange w:id="238" w:author="Chris Satterlee" w:date="2019-05-13T17:30:00Z">
                <w:pPr>
                  <w:pStyle w:val="ListParagraph"/>
                  <w:numPr>
                    <w:numId w:val="29"/>
                  </w:numPr>
                  <w:ind w:hanging="360"/>
                </w:pPr>
              </w:pPrChange>
            </w:pPr>
            <w:ins w:id="239" w:author="Chris Satterlee" w:date="2019-05-13T17:30:00Z">
              <w:r w:rsidRPr="009B1DF7">
                <w:t xml:space="preserve">  </w:t>
              </w:r>
            </w:ins>
          </w:p>
          <w:p w14:paraId="0DB7CFB0" w14:textId="4E76A243" w:rsidR="007F4FF4" w:rsidRPr="007F4FF4" w:rsidRDefault="007F4FF4" w:rsidP="007F4FF4">
            <w:pPr>
              <w:ind w:left="360"/>
              <w:jc w:val="left"/>
              <w:rPr>
                <w:ins w:id="240" w:author="Chris Satterlee" w:date="2019-05-13T17:28:00Z"/>
                <w:b/>
                <w:rPrChange w:id="241" w:author="Chris Satterlee" w:date="2019-05-13T17:30:00Z">
                  <w:rPr>
                    <w:ins w:id="242" w:author="Chris Satterlee" w:date="2019-05-13T17:28:00Z"/>
                  </w:rPr>
                </w:rPrChange>
              </w:rPr>
              <w:pPrChange w:id="243" w:author="Chris Satterlee" w:date="2019-05-13T17:30:00Z">
                <w:pPr>
                  <w:pStyle w:val="ListParagraph"/>
                  <w:numPr>
                    <w:numId w:val="29"/>
                  </w:numPr>
                  <w:ind w:left="0"/>
                </w:pPr>
              </w:pPrChange>
            </w:pPr>
            <w:ins w:id="244" w:author="Chris Satterlee" w:date="2019-05-13T17:30:00Z">
              <w:r w:rsidRPr="009B1DF7">
                <w:t xml:space="preserve">   If A is 0, scaling is linear</w:t>
              </w:r>
              <w:r w:rsidRPr="007F4FF4">
                <w:rPr>
                  <w:rPrChange w:id="245" w:author="Chris Satterlee" w:date="2019-05-13T17:30:00Z">
                    <w:rPr/>
                  </w:rPrChange>
                </w:rPr>
                <w:t>.  Intercept is always zero.</w:t>
              </w:r>
            </w:ins>
          </w:p>
        </w:tc>
      </w:tr>
    </w:tbl>
    <w:p w14:paraId="213734B4" w14:textId="37BB7DE8" w:rsidR="007F4FF4" w:rsidRPr="00EB5888" w:rsidRDefault="00EB5888" w:rsidP="00EB5888">
      <w:pPr>
        <w:ind w:left="720"/>
        <w:rPr>
          <w:ins w:id="246" w:author="Chris Satterlee" w:date="2019-05-13T17:24:00Z"/>
          <w:rPrChange w:id="247" w:author="Chris Satterlee" w:date="2019-05-13T17:33:00Z">
            <w:rPr>
              <w:ins w:id="248" w:author="Chris Satterlee" w:date="2019-05-13T17:24:00Z"/>
              <w:b/>
            </w:rPr>
          </w:rPrChange>
        </w:rPr>
        <w:pPrChange w:id="249" w:author="Chris Satterlee" w:date="2019-05-13T17:33:00Z">
          <w:pPr>
            <w:pStyle w:val="ListParagraph"/>
            <w:numPr>
              <w:numId w:val="29"/>
            </w:numPr>
            <w:ind w:hanging="360"/>
          </w:pPr>
        </w:pPrChange>
      </w:pPr>
      <w:ins w:id="250" w:author="Chris Satterlee" w:date="2019-05-13T17:34:00Z">
        <w:r>
          <w:lastRenderedPageBreak/>
          <w:t xml:space="preserve">In general, </w:t>
        </w:r>
      </w:ins>
      <w:ins w:id="251" w:author="Chris Satterlee" w:date="2019-05-13T17:45:00Z">
        <w:r w:rsidR="00D17A65">
          <w:t>PYRANO_CAL_A</w:t>
        </w:r>
      </w:ins>
      <w:ins w:id="252" w:author="Chris Satterlee" w:date="2019-05-13T17:34:00Z">
        <w:r>
          <w:t xml:space="preserve"> should be set to 0</w:t>
        </w:r>
      </w:ins>
      <w:ins w:id="253" w:author="Chris Satterlee" w:date="2019-05-13T17:35:00Z">
        <w:r>
          <w:t>.</w:t>
        </w:r>
      </w:ins>
      <w:ins w:id="254" w:author="Chris Satterlee" w:date="2019-05-13T17:36:00Z">
        <w:r>
          <w:t xml:space="preserve"> However, </w:t>
        </w:r>
      </w:ins>
      <w:ins w:id="255" w:author="Chris Satterlee" w:date="2019-05-13T17:37:00Z">
        <w:r>
          <w:t>there is some empirical evidence that a small non-zero value (e.g. 0.0012) results in impr</w:t>
        </w:r>
      </w:ins>
      <w:ins w:id="256" w:author="Chris Satterlee" w:date="2019-05-13T17:38:00Z">
        <w:r>
          <w:t>oved calibration</w:t>
        </w:r>
      </w:ins>
      <w:ins w:id="257" w:author="Chris Satterlee" w:date="2019-05-13T17:39:00Z">
        <w:r>
          <w:t xml:space="preserve"> across a wide </w:t>
        </w:r>
      </w:ins>
      <w:ins w:id="258" w:author="Chris Satterlee" w:date="2019-05-13T17:40:00Z">
        <w:r>
          <w:t>range of irradiances</w:t>
        </w:r>
      </w:ins>
      <w:ins w:id="259" w:author="Chris Satterlee" w:date="2019-05-13T17:42:00Z">
        <w:r>
          <w:rPr>
            <w:rStyle w:val="FootnoteReference"/>
          </w:rPr>
          <w:footnoteReference w:id="3"/>
        </w:r>
      </w:ins>
      <w:ins w:id="263" w:author="Chris Satterlee" w:date="2019-05-13T17:40:00Z">
        <w:r>
          <w:t xml:space="preserve">. </w:t>
        </w:r>
      </w:ins>
      <w:ins w:id="264" w:author="Chris Satterlee" w:date="2019-05-13T17:37:00Z">
        <w:r>
          <w:br/>
        </w:r>
      </w:ins>
      <w:ins w:id="265" w:author="Chris Satterlee" w:date="2019-05-13T17:33:00Z">
        <w:r w:rsidRPr="00EB5888">
          <w:rPr>
            <w:rPrChange w:id="266" w:author="Chris Satterlee" w:date="2019-05-13T17:33:00Z">
              <w:rPr>
                <w:b/>
              </w:rPr>
            </w:rPrChange>
          </w:rPr>
          <w:t xml:space="preserve"> </w:t>
        </w:r>
      </w:ins>
    </w:p>
    <w:p w14:paraId="24BC1EAC" w14:textId="4386B0BE" w:rsidR="00922477" w:rsidRDefault="00922477" w:rsidP="002F65BA">
      <w:pPr>
        <w:pStyle w:val="ListParagraph"/>
        <w:numPr>
          <w:ilvl w:val="0"/>
          <w:numId w:val="29"/>
        </w:numPr>
      </w:pPr>
      <w:r w:rsidRPr="00B20326">
        <w:rPr>
          <w:b/>
        </w:rPr>
        <w:t>PHOTODIODE_NOMINAL_DEG_C</w:t>
      </w:r>
      <w:r w:rsidR="00B20326" w:rsidRPr="00B20326">
        <w:rPr>
          <w:b/>
        </w:rPr>
        <w:br/>
      </w:r>
      <w:r w:rsidR="00B20326">
        <w:br/>
        <w:t>This is used for the temperature compensation. It is the temperature at which no compensation is applied. Default is 25˚C.</w:t>
      </w:r>
      <w:r w:rsidR="00B20326">
        <w:br/>
      </w:r>
    </w:p>
    <w:p w14:paraId="5FF178AF" w14:textId="7F870527" w:rsidR="00922477" w:rsidRDefault="00922477" w:rsidP="002F65BA">
      <w:pPr>
        <w:pStyle w:val="ListParagraph"/>
        <w:numPr>
          <w:ilvl w:val="0"/>
          <w:numId w:val="29"/>
        </w:numPr>
      </w:pPr>
      <w:r w:rsidRPr="00B20326">
        <w:rPr>
          <w:b/>
        </w:rPr>
        <w:t>PHOTODIODE_PCT_PER_DEG_C</w:t>
      </w:r>
      <w:r w:rsidR="00B20326">
        <w:br/>
      </w:r>
      <w:r w:rsidR="00B20326">
        <w:br/>
        <w:t>This is the percentage that the measured irradiance value is scaled up for each ˚C above PHOTODIODE_NOMINAL_DEG_C</w:t>
      </w:r>
      <w:r w:rsidR="001B7AC0">
        <w:t xml:space="preserve"> (or scaled down for each ˚C below PHOTODIODE_NOMINAL_DEG_C).</w:t>
      </w:r>
      <w:r w:rsidR="00FA5BB3">
        <w:t xml:space="preserve"> Setting this constant to 0 turns this adjustment off.</w:t>
      </w:r>
      <w:r w:rsidR="00B20326">
        <w:br/>
      </w:r>
    </w:p>
    <w:p w14:paraId="4DAFC75C" w14:textId="0A5518DC" w:rsidR="00922477" w:rsidDel="00D17A65" w:rsidRDefault="00922477" w:rsidP="002F65BA">
      <w:pPr>
        <w:pStyle w:val="ListParagraph"/>
        <w:numPr>
          <w:ilvl w:val="0"/>
          <w:numId w:val="29"/>
        </w:numPr>
        <w:rPr>
          <w:del w:id="267" w:author="Chris Satterlee" w:date="2019-05-13T17:48:00Z"/>
        </w:rPr>
      </w:pPr>
      <w:del w:id="268" w:author="Chris Satterlee" w:date="2019-05-13T17:48:00Z">
        <w:r w:rsidRPr="00B20326" w:rsidDel="00D17A65">
          <w:rPr>
            <w:b/>
          </w:rPr>
          <w:delText>PHOTODIODE_NOMINAL_MV</w:delText>
        </w:r>
        <w:r w:rsidR="00B20326" w:rsidDel="00D17A65">
          <w:br/>
        </w:r>
        <w:r w:rsidR="00B20326" w:rsidDel="00D17A65">
          <w:br/>
          <w:delText xml:space="preserve">This is used for an adjustment for an empirically observed error in the photodiode sensitivity, where it reads slightly low at higher irradiances and slightly high at lower irradiances. Its value is in millivolts, and represents the </w:delText>
        </w:r>
        <w:r w:rsidR="001B7AC0" w:rsidDel="00D17A65">
          <w:delText xml:space="preserve">measured voltage across the load resistor for which the reading is “just right”. </w:delText>
        </w:r>
        <w:r w:rsidR="00B20326" w:rsidDel="00D17A65">
          <w:br/>
        </w:r>
        <w:r w:rsidDel="00D17A65">
          <w:delText xml:space="preserve"> </w:delText>
        </w:r>
      </w:del>
    </w:p>
    <w:p w14:paraId="651B2F88" w14:textId="270CCD33" w:rsidR="001B7AC0" w:rsidRPr="001B7AC0" w:rsidDel="00D17A65" w:rsidRDefault="00922477" w:rsidP="002F65BA">
      <w:pPr>
        <w:pStyle w:val="ListParagraph"/>
        <w:numPr>
          <w:ilvl w:val="0"/>
          <w:numId w:val="29"/>
        </w:numPr>
        <w:rPr>
          <w:del w:id="269" w:author="Chris Satterlee" w:date="2019-05-13T17:48:00Z"/>
          <w:b/>
        </w:rPr>
      </w:pPr>
      <w:del w:id="270" w:author="Chris Satterlee" w:date="2019-05-13T17:48:00Z">
        <w:r w:rsidRPr="00B20326" w:rsidDel="00D17A65">
          <w:rPr>
            <w:b/>
          </w:rPr>
          <w:delText>PHOTODIODE_ADJ_PPM</w:delText>
        </w:r>
        <w:r w:rsidR="001B7AC0" w:rsidDel="00D17A65">
          <w:rPr>
            <w:b/>
          </w:rPr>
          <w:br/>
        </w:r>
        <w:r w:rsidR="001B7AC0" w:rsidDel="00D17A65">
          <w:rPr>
            <w:b/>
          </w:rPr>
          <w:br/>
        </w:r>
        <w:r w:rsidR="001B7AC0" w:rsidDel="00D17A65">
          <w:delText xml:space="preserve">This is the parts-per-million that the irradiance is adjusted up for load resistor voltages that are higher than </w:delText>
        </w:r>
        <w:r w:rsidR="001B7AC0" w:rsidRPr="001B7AC0" w:rsidDel="00D17A65">
          <w:delText>PHOTODIODE_NOMINAL_M</w:delText>
        </w:r>
        <w:r w:rsidR="001B7AC0" w:rsidDel="00D17A65">
          <w:delText xml:space="preserve">V and down for load resistor voltages that are lower than </w:delText>
        </w:r>
        <w:r w:rsidR="001B7AC0" w:rsidRPr="001B7AC0" w:rsidDel="00D17A65">
          <w:delText>PHOTODIODE_NOMINAL_M</w:delText>
        </w:r>
        <w:r w:rsidR="001B7AC0" w:rsidDel="00D17A65">
          <w:delText xml:space="preserve">V. Setting this constant to 0 </w:delText>
        </w:r>
        <w:r w:rsidR="00FA5BB3" w:rsidDel="00D17A65">
          <w:delText>turns this adjustment off.</w:delText>
        </w:r>
      </w:del>
    </w:p>
    <w:p w14:paraId="1E1562CF" w14:textId="3128DD25" w:rsidR="0099455B" w:rsidDel="00D17A65" w:rsidRDefault="0099455B" w:rsidP="0099455B">
      <w:pPr>
        <w:rPr>
          <w:del w:id="271" w:author="Chris Satterlee" w:date="2019-05-13T17:48:00Z"/>
        </w:rPr>
      </w:pPr>
    </w:p>
    <w:p w14:paraId="7DA4C6B5" w14:textId="07B89017" w:rsidR="0099455B" w:rsidDel="00D17A65" w:rsidRDefault="0099455B" w:rsidP="0099455B">
      <w:pPr>
        <w:rPr>
          <w:del w:id="272" w:author="Chris Satterlee" w:date="2019-05-13T17:48:00Z"/>
        </w:rPr>
      </w:pPr>
    </w:p>
    <w:p w14:paraId="1DA685AE" w14:textId="77777777" w:rsidR="00534C9A" w:rsidRPr="00534C9A" w:rsidRDefault="00534C9A" w:rsidP="00534C9A"/>
    <w:p w14:paraId="196A2CC7" w14:textId="77777777" w:rsidR="006545C7" w:rsidRPr="006545C7" w:rsidRDefault="006545C7"/>
    <w:p w14:paraId="18DF8F84" w14:textId="77777777" w:rsidR="006545C7" w:rsidRDefault="006545C7"/>
    <w:p w14:paraId="618C3B7C" w14:textId="77777777" w:rsidR="006545C7" w:rsidRPr="006545C7" w:rsidRDefault="006545C7"/>
    <w:sectPr w:rsidR="006545C7" w:rsidRPr="006545C7" w:rsidSect="00295420">
      <w:footerReference w:type="even" r:id="rId20"/>
      <w:footerReference w:type="default" r:id="rId21"/>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B69D5" w14:textId="77777777" w:rsidR="008E2068" w:rsidRDefault="008E2068" w:rsidP="00C32BF7">
      <w:r>
        <w:separator/>
      </w:r>
    </w:p>
  </w:endnote>
  <w:endnote w:type="continuationSeparator" w:id="0">
    <w:p w14:paraId="622E2CA2" w14:textId="77777777" w:rsidR="008E2068" w:rsidRDefault="008E206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7D6B18" w:rsidRDefault="007D6B1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7D6B18" w:rsidRDefault="007D6B18"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7D6B18" w:rsidRDefault="007D6B1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ECD052A" w14:textId="77777777" w:rsidR="007D6B18" w:rsidRDefault="007D6B18"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4B9E7" w14:textId="77777777" w:rsidR="008E2068" w:rsidRDefault="008E2068" w:rsidP="00C32BF7">
      <w:r>
        <w:separator/>
      </w:r>
    </w:p>
  </w:footnote>
  <w:footnote w:type="continuationSeparator" w:id="0">
    <w:p w14:paraId="1D219309" w14:textId="77777777" w:rsidR="008E2068" w:rsidRDefault="008E2068" w:rsidP="00C32BF7">
      <w:r>
        <w:continuationSeparator/>
      </w:r>
    </w:p>
  </w:footnote>
  <w:footnote w:id="1">
    <w:p w14:paraId="502A62D4" w14:textId="62F4E997" w:rsidR="007D6B18" w:rsidRDefault="007D6B18">
      <w:pPr>
        <w:pStyle w:val="FootnoteText"/>
      </w:pPr>
      <w:r>
        <w:rPr>
          <w:rStyle w:val="FootnoteReference"/>
        </w:rPr>
        <w:footnoteRef/>
      </w:r>
      <w:r>
        <w:t xml:space="preserve"> The InstESRE web page says 470Ω, but the current kits have 499Ω resistors.</w:t>
      </w:r>
    </w:p>
  </w:footnote>
  <w:footnote w:id="2">
    <w:p w14:paraId="5AFCFE48" w14:textId="51898811" w:rsidR="007D6B18" w:rsidRDefault="007D6B18">
      <w:pPr>
        <w:pStyle w:val="FootnoteText"/>
      </w:pPr>
      <w:r>
        <w:rPr>
          <w:rStyle w:val="FootnoteReference"/>
        </w:rPr>
        <w:footnoteRef/>
      </w:r>
      <w:r>
        <w:t xml:space="preserve"> At least some people think so</w:t>
      </w:r>
    </w:p>
  </w:footnote>
  <w:footnote w:id="3">
    <w:p w14:paraId="34D7E1B0" w14:textId="651BA776" w:rsidR="007D6B18" w:rsidRDefault="007D6B18">
      <w:pPr>
        <w:pStyle w:val="FootnoteText"/>
      </w:pPr>
      <w:ins w:id="260" w:author="Chris Satterlee" w:date="2019-05-13T17:42:00Z">
        <w:r>
          <w:rPr>
            <w:rStyle w:val="FootnoteReference"/>
          </w:rPr>
          <w:footnoteRef/>
        </w:r>
        <w:r>
          <w:t xml:space="preserve"> The empirical </w:t>
        </w:r>
      </w:ins>
      <w:ins w:id="261" w:author="Chris Satterlee" w:date="2019-05-13T17:43:00Z">
        <w:r>
          <w:t>data was using a solar panel (PV module) as the “reference</w:t>
        </w:r>
      </w:ins>
      <w:ins w:id="262" w:author="Chris Satterlee" w:date="2019-05-13T17:44:00Z">
        <w:r>
          <w:t xml:space="preserve"> pyranometer”.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3F46"/>
    <w:multiLevelType w:val="hybridMultilevel"/>
    <w:tmpl w:val="25E653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D64C6"/>
    <w:multiLevelType w:val="hybridMultilevel"/>
    <w:tmpl w:val="9084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33" w:hanging="360"/>
      </w:pPr>
      <w:rPr>
        <w:rFonts w:ascii="Courier New" w:hAnsi="Courier New" w:cs="Courier New" w:hint="default"/>
      </w:rPr>
    </w:lvl>
    <w:lvl w:ilvl="2" w:tplc="04090005" w:tentative="1">
      <w:start w:val="1"/>
      <w:numFmt w:val="bullet"/>
      <w:lvlText w:val=""/>
      <w:lvlJc w:val="left"/>
      <w:pPr>
        <w:ind w:left="2453" w:hanging="360"/>
      </w:pPr>
      <w:rPr>
        <w:rFonts w:ascii="Wingdings" w:hAnsi="Wingdings" w:hint="default"/>
      </w:rPr>
    </w:lvl>
    <w:lvl w:ilvl="3" w:tplc="04090001" w:tentative="1">
      <w:start w:val="1"/>
      <w:numFmt w:val="bullet"/>
      <w:lvlText w:val=""/>
      <w:lvlJc w:val="left"/>
      <w:pPr>
        <w:ind w:left="3173" w:hanging="360"/>
      </w:pPr>
      <w:rPr>
        <w:rFonts w:ascii="Symbol" w:hAnsi="Symbol" w:hint="default"/>
      </w:rPr>
    </w:lvl>
    <w:lvl w:ilvl="4" w:tplc="04090003" w:tentative="1">
      <w:start w:val="1"/>
      <w:numFmt w:val="bullet"/>
      <w:lvlText w:val="o"/>
      <w:lvlJc w:val="left"/>
      <w:pPr>
        <w:ind w:left="3893" w:hanging="360"/>
      </w:pPr>
      <w:rPr>
        <w:rFonts w:ascii="Courier New" w:hAnsi="Courier New" w:cs="Courier New" w:hint="default"/>
      </w:rPr>
    </w:lvl>
    <w:lvl w:ilvl="5" w:tplc="04090005" w:tentative="1">
      <w:start w:val="1"/>
      <w:numFmt w:val="bullet"/>
      <w:lvlText w:val=""/>
      <w:lvlJc w:val="left"/>
      <w:pPr>
        <w:ind w:left="4613" w:hanging="360"/>
      </w:pPr>
      <w:rPr>
        <w:rFonts w:ascii="Wingdings" w:hAnsi="Wingdings" w:hint="default"/>
      </w:rPr>
    </w:lvl>
    <w:lvl w:ilvl="6" w:tplc="04090001" w:tentative="1">
      <w:start w:val="1"/>
      <w:numFmt w:val="bullet"/>
      <w:lvlText w:val=""/>
      <w:lvlJc w:val="left"/>
      <w:pPr>
        <w:ind w:left="5333" w:hanging="360"/>
      </w:pPr>
      <w:rPr>
        <w:rFonts w:ascii="Symbol" w:hAnsi="Symbol" w:hint="default"/>
      </w:rPr>
    </w:lvl>
    <w:lvl w:ilvl="7" w:tplc="04090003" w:tentative="1">
      <w:start w:val="1"/>
      <w:numFmt w:val="bullet"/>
      <w:lvlText w:val="o"/>
      <w:lvlJc w:val="left"/>
      <w:pPr>
        <w:ind w:left="6053" w:hanging="360"/>
      </w:pPr>
      <w:rPr>
        <w:rFonts w:ascii="Courier New" w:hAnsi="Courier New" w:cs="Courier New" w:hint="default"/>
      </w:rPr>
    </w:lvl>
    <w:lvl w:ilvl="8" w:tplc="04090005" w:tentative="1">
      <w:start w:val="1"/>
      <w:numFmt w:val="bullet"/>
      <w:lvlText w:val=""/>
      <w:lvlJc w:val="left"/>
      <w:pPr>
        <w:ind w:left="6773" w:hanging="360"/>
      </w:pPr>
      <w:rPr>
        <w:rFonts w:ascii="Wingdings" w:hAnsi="Wingdings" w:hint="default"/>
      </w:rPr>
    </w:lvl>
  </w:abstractNum>
  <w:abstractNum w:abstractNumId="2" w15:restartNumberingAfterBreak="0">
    <w:nsid w:val="04141C79"/>
    <w:multiLevelType w:val="hybridMultilevel"/>
    <w:tmpl w:val="2C2C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BF3C7B"/>
    <w:multiLevelType w:val="hybridMultilevel"/>
    <w:tmpl w:val="E8D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34722"/>
    <w:multiLevelType w:val="hybridMultilevel"/>
    <w:tmpl w:val="80A25C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72B2F"/>
    <w:multiLevelType w:val="hybridMultilevel"/>
    <w:tmpl w:val="BEE8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1B024B"/>
    <w:multiLevelType w:val="multilevel"/>
    <w:tmpl w:val="40521E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A583E"/>
    <w:multiLevelType w:val="hybridMultilevel"/>
    <w:tmpl w:val="02EEE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77A2D"/>
    <w:multiLevelType w:val="hybridMultilevel"/>
    <w:tmpl w:val="DACA0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19777B"/>
    <w:multiLevelType w:val="hybridMultilevel"/>
    <w:tmpl w:val="E4C27B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D3011B"/>
    <w:multiLevelType w:val="hybridMultilevel"/>
    <w:tmpl w:val="0E8099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CF6D67"/>
    <w:multiLevelType w:val="hybridMultilevel"/>
    <w:tmpl w:val="A3DCB4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4" w15:restartNumberingAfterBreak="0">
    <w:nsid w:val="36227508"/>
    <w:multiLevelType w:val="hybridMultilevel"/>
    <w:tmpl w:val="F914015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00F1B"/>
    <w:multiLevelType w:val="hybridMultilevel"/>
    <w:tmpl w:val="5C2675B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81893"/>
    <w:multiLevelType w:val="hybridMultilevel"/>
    <w:tmpl w:val="0CF4456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547764"/>
    <w:multiLevelType w:val="hybridMultilevel"/>
    <w:tmpl w:val="FEC22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102D8"/>
    <w:multiLevelType w:val="hybridMultilevel"/>
    <w:tmpl w:val="822417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971BD"/>
    <w:multiLevelType w:val="hybridMultilevel"/>
    <w:tmpl w:val="3A88EC4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82822"/>
    <w:multiLevelType w:val="hybridMultilevel"/>
    <w:tmpl w:val="967809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006CA4"/>
    <w:multiLevelType w:val="hybridMultilevel"/>
    <w:tmpl w:val="4FCEE12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8A5BA1"/>
    <w:multiLevelType w:val="hybridMultilevel"/>
    <w:tmpl w:val="ECBA5EB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01D69"/>
    <w:multiLevelType w:val="hybridMultilevel"/>
    <w:tmpl w:val="E6E6BF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47094"/>
    <w:multiLevelType w:val="hybridMultilevel"/>
    <w:tmpl w:val="817E5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E7A71"/>
    <w:multiLevelType w:val="hybridMultilevel"/>
    <w:tmpl w:val="02027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942BD4"/>
    <w:multiLevelType w:val="hybridMultilevel"/>
    <w:tmpl w:val="53648D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274EE"/>
    <w:multiLevelType w:val="hybridMultilevel"/>
    <w:tmpl w:val="5F34E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7314C9"/>
    <w:multiLevelType w:val="hybridMultilevel"/>
    <w:tmpl w:val="0E38C08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3"/>
  </w:num>
  <w:num w:numId="2">
    <w:abstractNumId w:val="4"/>
  </w:num>
  <w:num w:numId="3">
    <w:abstractNumId w:val="8"/>
  </w:num>
  <w:num w:numId="4">
    <w:abstractNumId w:val="13"/>
  </w:num>
  <w:num w:numId="5">
    <w:abstractNumId w:val="28"/>
  </w:num>
  <w:num w:numId="6">
    <w:abstractNumId w:val="5"/>
  </w:num>
  <w:num w:numId="7">
    <w:abstractNumId w:val="17"/>
  </w:num>
  <w:num w:numId="8">
    <w:abstractNumId w:val="0"/>
  </w:num>
  <w:num w:numId="9">
    <w:abstractNumId w:val="11"/>
  </w:num>
  <w:num w:numId="10">
    <w:abstractNumId w:val="12"/>
  </w:num>
  <w:num w:numId="11">
    <w:abstractNumId w:val="20"/>
  </w:num>
  <w:num w:numId="12">
    <w:abstractNumId w:val="26"/>
  </w:num>
  <w:num w:numId="13">
    <w:abstractNumId w:val="24"/>
  </w:num>
  <w:num w:numId="14">
    <w:abstractNumId w:val="18"/>
  </w:num>
  <w:num w:numId="15">
    <w:abstractNumId w:val="7"/>
  </w:num>
  <w:num w:numId="16">
    <w:abstractNumId w:val="23"/>
  </w:num>
  <w:num w:numId="17">
    <w:abstractNumId w:val="9"/>
  </w:num>
  <w:num w:numId="18">
    <w:abstractNumId w:val="10"/>
  </w:num>
  <w:num w:numId="19">
    <w:abstractNumId w:val="19"/>
  </w:num>
  <w:num w:numId="20">
    <w:abstractNumId w:val="27"/>
  </w:num>
  <w:num w:numId="21">
    <w:abstractNumId w:val="22"/>
  </w:num>
  <w:num w:numId="22">
    <w:abstractNumId w:val="16"/>
  </w:num>
  <w:num w:numId="23">
    <w:abstractNumId w:val="25"/>
  </w:num>
  <w:num w:numId="24">
    <w:abstractNumId w:val="15"/>
  </w:num>
  <w:num w:numId="25">
    <w:abstractNumId w:val="21"/>
  </w:num>
  <w:num w:numId="26">
    <w:abstractNumId w:val="6"/>
  </w:num>
  <w:num w:numId="27">
    <w:abstractNumId w:val="14"/>
  </w:num>
  <w:num w:numId="28">
    <w:abstractNumId w:val="1"/>
  </w:num>
  <w:num w:numId="29">
    <w:abstractNumId w:val="2"/>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139"/>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311B"/>
    <w:rsid w:val="00053AFD"/>
    <w:rsid w:val="000543CC"/>
    <w:rsid w:val="000548E3"/>
    <w:rsid w:val="000577C8"/>
    <w:rsid w:val="00060E70"/>
    <w:rsid w:val="0006141E"/>
    <w:rsid w:val="00061FB1"/>
    <w:rsid w:val="00062696"/>
    <w:rsid w:val="00064996"/>
    <w:rsid w:val="00064C3B"/>
    <w:rsid w:val="00065F25"/>
    <w:rsid w:val="00071F7C"/>
    <w:rsid w:val="00074BFF"/>
    <w:rsid w:val="00074DBE"/>
    <w:rsid w:val="0007609E"/>
    <w:rsid w:val="0007640D"/>
    <w:rsid w:val="00076448"/>
    <w:rsid w:val="00080156"/>
    <w:rsid w:val="0008224E"/>
    <w:rsid w:val="0008388D"/>
    <w:rsid w:val="00084937"/>
    <w:rsid w:val="00087358"/>
    <w:rsid w:val="00091219"/>
    <w:rsid w:val="0009300A"/>
    <w:rsid w:val="000948F9"/>
    <w:rsid w:val="0009676E"/>
    <w:rsid w:val="00096A19"/>
    <w:rsid w:val="000A15AF"/>
    <w:rsid w:val="000A34EB"/>
    <w:rsid w:val="000A4F63"/>
    <w:rsid w:val="000B058F"/>
    <w:rsid w:val="000B05E2"/>
    <w:rsid w:val="000B4FDB"/>
    <w:rsid w:val="000B5424"/>
    <w:rsid w:val="000B790A"/>
    <w:rsid w:val="000B7FB7"/>
    <w:rsid w:val="000C0889"/>
    <w:rsid w:val="000C12E0"/>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230A"/>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AC0"/>
    <w:rsid w:val="001B7B33"/>
    <w:rsid w:val="001C075B"/>
    <w:rsid w:val="001C1C94"/>
    <w:rsid w:val="001C2642"/>
    <w:rsid w:val="001C444F"/>
    <w:rsid w:val="001C450B"/>
    <w:rsid w:val="001C4A81"/>
    <w:rsid w:val="001C60F5"/>
    <w:rsid w:val="001C7229"/>
    <w:rsid w:val="001D3C8F"/>
    <w:rsid w:val="001D4573"/>
    <w:rsid w:val="001D4805"/>
    <w:rsid w:val="001D5D1A"/>
    <w:rsid w:val="001D746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137"/>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67B71"/>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0EF0"/>
    <w:rsid w:val="002C4277"/>
    <w:rsid w:val="002C4447"/>
    <w:rsid w:val="002C5386"/>
    <w:rsid w:val="002C61AA"/>
    <w:rsid w:val="002C79DA"/>
    <w:rsid w:val="002D3473"/>
    <w:rsid w:val="002E1A83"/>
    <w:rsid w:val="002E3E17"/>
    <w:rsid w:val="002E7A75"/>
    <w:rsid w:val="002E7C35"/>
    <w:rsid w:val="002F65BA"/>
    <w:rsid w:val="003029A8"/>
    <w:rsid w:val="00302BBA"/>
    <w:rsid w:val="00304084"/>
    <w:rsid w:val="0030502A"/>
    <w:rsid w:val="00305236"/>
    <w:rsid w:val="00306296"/>
    <w:rsid w:val="00307D24"/>
    <w:rsid w:val="0031068D"/>
    <w:rsid w:val="00311077"/>
    <w:rsid w:val="003111D6"/>
    <w:rsid w:val="003111E3"/>
    <w:rsid w:val="0031380B"/>
    <w:rsid w:val="00314FDA"/>
    <w:rsid w:val="003215DC"/>
    <w:rsid w:val="003217D8"/>
    <w:rsid w:val="00321FD6"/>
    <w:rsid w:val="00323BB0"/>
    <w:rsid w:val="00324BCD"/>
    <w:rsid w:val="003262C2"/>
    <w:rsid w:val="00326701"/>
    <w:rsid w:val="00326B77"/>
    <w:rsid w:val="003275F7"/>
    <w:rsid w:val="003311F5"/>
    <w:rsid w:val="003336BF"/>
    <w:rsid w:val="00333D70"/>
    <w:rsid w:val="003351FC"/>
    <w:rsid w:val="003360C0"/>
    <w:rsid w:val="00337696"/>
    <w:rsid w:val="00341D3D"/>
    <w:rsid w:val="0034460D"/>
    <w:rsid w:val="00345A01"/>
    <w:rsid w:val="00345FF7"/>
    <w:rsid w:val="003471A4"/>
    <w:rsid w:val="0035066B"/>
    <w:rsid w:val="00351B88"/>
    <w:rsid w:val="003528B8"/>
    <w:rsid w:val="0035699B"/>
    <w:rsid w:val="003660DA"/>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062"/>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0EAF"/>
    <w:rsid w:val="003F3758"/>
    <w:rsid w:val="003F5760"/>
    <w:rsid w:val="003F5845"/>
    <w:rsid w:val="00401387"/>
    <w:rsid w:val="00402D17"/>
    <w:rsid w:val="00404331"/>
    <w:rsid w:val="00406E80"/>
    <w:rsid w:val="004100B6"/>
    <w:rsid w:val="0041399D"/>
    <w:rsid w:val="004168B9"/>
    <w:rsid w:val="00417675"/>
    <w:rsid w:val="00417BE5"/>
    <w:rsid w:val="00417C09"/>
    <w:rsid w:val="004207EC"/>
    <w:rsid w:val="0043257D"/>
    <w:rsid w:val="00434737"/>
    <w:rsid w:val="00434A86"/>
    <w:rsid w:val="00440CE0"/>
    <w:rsid w:val="00440E90"/>
    <w:rsid w:val="00450F69"/>
    <w:rsid w:val="004511D8"/>
    <w:rsid w:val="00456A0D"/>
    <w:rsid w:val="004600A3"/>
    <w:rsid w:val="00462010"/>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87082"/>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2A60"/>
    <w:rsid w:val="004D317D"/>
    <w:rsid w:val="004D4689"/>
    <w:rsid w:val="004E1430"/>
    <w:rsid w:val="004E1C5C"/>
    <w:rsid w:val="004E2A53"/>
    <w:rsid w:val="004E436A"/>
    <w:rsid w:val="004E438B"/>
    <w:rsid w:val="004E6899"/>
    <w:rsid w:val="004E76BD"/>
    <w:rsid w:val="004F09DE"/>
    <w:rsid w:val="004F0E3B"/>
    <w:rsid w:val="004F215F"/>
    <w:rsid w:val="004F37D3"/>
    <w:rsid w:val="00500592"/>
    <w:rsid w:val="00504585"/>
    <w:rsid w:val="0050530E"/>
    <w:rsid w:val="00511EF0"/>
    <w:rsid w:val="00513DE2"/>
    <w:rsid w:val="00513FBB"/>
    <w:rsid w:val="00517F5C"/>
    <w:rsid w:val="0052076E"/>
    <w:rsid w:val="00523C76"/>
    <w:rsid w:val="0052402D"/>
    <w:rsid w:val="00525C47"/>
    <w:rsid w:val="00526355"/>
    <w:rsid w:val="00527787"/>
    <w:rsid w:val="00531261"/>
    <w:rsid w:val="005331C0"/>
    <w:rsid w:val="00534C9A"/>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67A1F"/>
    <w:rsid w:val="005706B9"/>
    <w:rsid w:val="0057381A"/>
    <w:rsid w:val="005742EE"/>
    <w:rsid w:val="005758BD"/>
    <w:rsid w:val="00577E59"/>
    <w:rsid w:val="00580B25"/>
    <w:rsid w:val="005820CB"/>
    <w:rsid w:val="00584841"/>
    <w:rsid w:val="00585A77"/>
    <w:rsid w:val="00585FDD"/>
    <w:rsid w:val="005863E9"/>
    <w:rsid w:val="0059330C"/>
    <w:rsid w:val="00597306"/>
    <w:rsid w:val="005A18A6"/>
    <w:rsid w:val="005A1DBD"/>
    <w:rsid w:val="005A6D6E"/>
    <w:rsid w:val="005A7526"/>
    <w:rsid w:val="005A7828"/>
    <w:rsid w:val="005B0818"/>
    <w:rsid w:val="005B4355"/>
    <w:rsid w:val="005B6B1D"/>
    <w:rsid w:val="005B7A47"/>
    <w:rsid w:val="005C19EB"/>
    <w:rsid w:val="005C4351"/>
    <w:rsid w:val="005C4718"/>
    <w:rsid w:val="005C49D3"/>
    <w:rsid w:val="005C549E"/>
    <w:rsid w:val="005C64DF"/>
    <w:rsid w:val="005C7817"/>
    <w:rsid w:val="005D291E"/>
    <w:rsid w:val="005D345B"/>
    <w:rsid w:val="005D3590"/>
    <w:rsid w:val="005D445F"/>
    <w:rsid w:val="005D5B80"/>
    <w:rsid w:val="005D6D3D"/>
    <w:rsid w:val="005D7E1A"/>
    <w:rsid w:val="005E0541"/>
    <w:rsid w:val="005E1859"/>
    <w:rsid w:val="005E1F54"/>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27CC1"/>
    <w:rsid w:val="006313EA"/>
    <w:rsid w:val="006320AE"/>
    <w:rsid w:val="006354BB"/>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45C7"/>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1B74"/>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036"/>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0CDC"/>
    <w:rsid w:val="00741D1F"/>
    <w:rsid w:val="00742E97"/>
    <w:rsid w:val="007470EA"/>
    <w:rsid w:val="00750BCE"/>
    <w:rsid w:val="00751BAD"/>
    <w:rsid w:val="00753E26"/>
    <w:rsid w:val="00755EDF"/>
    <w:rsid w:val="00757B92"/>
    <w:rsid w:val="0076163E"/>
    <w:rsid w:val="007624F0"/>
    <w:rsid w:val="007628D9"/>
    <w:rsid w:val="00764798"/>
    <w:rsid w:val="007665D4"/>
    <w:rsid w:val="00766AF5"/>
    <w:rsid w:val="00767D30"/>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1DFF"/>
    <w:rsid w:val="00792C2D"/>
    <w:rsid w:val="00793384"/>
    <w:rsid w:val="00794486"/>
    <w:rsid w:val="00795385"/>
    <w:rsid w:val="007A1C95"/>
    <w:rsid w:val="007A2B52"/>
    <w:rsid w:val="007A3671"/>
    <w:rsid w:val="007A7457"/>
    <w:rsid w:val="007B237E"/>
    <w:rsid w:val="007B31DE"/>
    <w:rsid w:val="007B3269"/>
    <w:rsid w:val="007B50F7"/>
    <w:rsid w:val="007C209E"/>
    <w:rsid w:val="007C2FA9"/>
    <w:rsid w:val="007C4001"/>
    <w:rsid w:val="007C496C"/>
    <w:rsid w:val="007C52F9"/>
    <w:rsid w:val="007D0296"/>
    <w:rsid w:val="007D1E70"/>
    <w:rsid w:val="007D4BB0"/>
    <w:rsid w:val="007D5BB5"/>
    <w:rsid w:val="007D5E9F"/>
    <w:rsid w:val="007D6B18"/>
    <w:rsid w:val="007E4559"/>
    <w:rsid w:val="007E4977"/>
    <w:rsid w:val="007E4AE5"/>
    <w:rsid w:val="007E4FD1"/>
    <w:rsid w:val="007E5712"/>
    <w:rsid w:val="007E6A9C"/>
    <w:rsid w:val="007E711F"/>
    <w:rsid w:val="007E7E14"/>
    <w:rsid w:val="007F0F8B"/>
    <w:rsid w:val="007F179F"/>
    <w:rsid w:val="007F1DC1"/>
    <w:rsid w:val="007F39CC"/>
    <w:rsid w:val="007F4FF4"/>
    <w:rsid w:val="007F54F5"/>
    <w:rsid w:val="0080455F"/>
    <w:rsid w:val="008046EB"/>
    <w:rsid w:val="00805863"/>
    <w:rsid w:val="00805DFF"/>
    <w:rsid w:val="008075FF"/>
    <w:rsid w:val="0081045E"/>
    <w:rsid w:val="00811A9F"/>
    <w:rsid w:val="0081573F"/>
    <w:rsid w:val="00817A2E"/>
    <w:rsid w:val="00817ADA"/>
    <w:rsid w:val="00817BD1"/>
    <w:rsid w:val="00817EBE"/>
    <w:rsid w:val="008205ED"/>
    <w:rsid w:val="008222AF"/>
    <w:rsid w:val="008232C1"/>
    <w:rsid w:val="00823889"/>
    <w:rsid w:val="00824FF1"/>
    <w:rsid w:val="0082758F"/>
    <w:rsid w:val="00827D73"/>
    <w:rsid w:val="00830003"/>
    <w:rsid w:val="00831A10"/>
    <w:rsid w:val="00831C09"/>
    <w:rsid w:val="00831F24"/>
    <w:rsid w:val="00833D3B"/>
    <w:rsid w:val="00833DCC"/>
    <w:rsid w:val="00836517"/>
    <w:rsid w:val="00843158"/>
    <w:rsid w:val="00843EA4"/>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73850"/>
    <w:rsid w:val="00885239"/>
    <w:rsid w:val="008854AE"/>
    <w:rsid w:val="008859C9"/>
    <w:rsid w:val="008914EE"/>
    <w:rsid w:val="008A3C89"/>
    <w:rsid w:val="008A4B7B"/>
    <w:rsid w:val="008A6981"/>
    <w:rsid w:val="008A6B6F"/>
    <w:rsid w:val="008A7B5E"/>
    <w:rsid w:val="008B0C8B"/>
    <w:rsid w:val="008B0CDD"/>
    <w:rsid w:val="008B0F9E"/>
    <w:rsid w:val="008B250A"/>
    <w:rsid w:val="008B4AA7"/>
    <w:rsid w:val="008B4E12"/>
    <w:rsid w:val="008B5412"/>
    <w:rsid w:val="008B62DC"/>
    <w:rsid w:val="008C0B65"/>
    <w:rsid w:val="008C1142"/>
    <w:rsid w:val="008C1611"/>
    <w:rsid w:val="008C4D7E"/>
    <w:rsid w:val="008C54DE"/>
    <w:rsid w:val="008D15B5"/>
    <w:rsid w:val="008D42AE"/>
    <w:rsid w:val="008D4A31"/>
    <w:rsid w:val="008D69FF"/>
    <w:rsid w:val="008E07D4"/>
    <w:rsid w:val="008E1E3D"/>
    <w:rsid w:val="008E2068"/>
    <w:rsid w:val="008E3E17"/>
    <w:rsid w:val="008E4D35"/>
    <w:rsid w:val="008E71E0"/>
    <w:rsid w:val="008F0327"/>
    <w:rsid w:val="008F0B66"/>
    <w:rsid w:val="008F1834"/>
    <w:rsid w:val="008F4DE4"/>
    <w:rsid w:val="008F67A1"/>
    <w:rsid w:val="00901501"/>
    <w:rsid w:val="00905EA3"/>
    <w:rsid w:val="00906576"/>
    <w:rsid w:val="00907A78"/>
    <w:rsid w:val="009107EB"/>
    <w:rsid w:val="009116FB"/>
    <w:rsid w:val="0091435B"/>
    <w:rsid w:val="00915564"/>
    <w:rsid w:val="00916358"/>
    <w:rsid w:val="0092222D"/>
    <w:rsid w:val="00922477"/>
    <w:rsid w:val="00927593"/>
    <w:rsid w:val="0093002C"/>
    <w:rsid w:val="009317FB"/>
    <w:rsid w:val="00932FF5"/>
    <w:rsid w:val="009353F7"/>
    <w:rsid w:val="00935D66"/>
    <w:rsid w:val="00936B30"/>
    <w:rsid w:val="009426E9"/>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104"/>
    <w:rsid w:val="009855FA"/>
    <w:rsid w:val="00986DEB"/>
    <w:rsid w:val="009918DB"/>
    <w:rsid w:val="0099455B"/>
    <w:rsid w:val="009A4C51"/>
    <w:rsid w:val="009A63CB"/>
    <w:rsid w:val="009A7351"/>
    <w:rsid w:val="009A7BAA"/>
    <w:rsid w:val="009B1003"/>
    <w:rsid w:val="009B1DF7"/>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483D"/>
    <w:rsid w:val="00A062ED"/>
    <w:rsid w:val="00A102E7"/>
    <w:rsid w:val="00A10E7A"/>
    <w:rsid w:val="00A11F0D"/>
    <w:rsid w:val="00A12A78"/>
    <w:rsid w:val="00A15A0F"/>
    <w:rsid w:val="00A1644C"/>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55EFC"/>
    <w:rsid w:val="00A65906"/>
    <w:rsid w:val="00A664BF"/>
    <w:rsid w:val="00A672AC"/>
    <w:rsid w:val="00A70722"/>
    <w:rsid w:val="00A71359"/>
    <w:rsid w:val="00A7223C"/>
    <w:rsid w:val="00A7312C"/>
    <w:rsid w:val="00A76A65"/>
    <w:rsid w:val="00A76E01"/>
    <w:rsid w:val="00A81522"/>
    <w:rsid w:val="00A8221A"/>
    <w:rsid w:val="00A84591"/>
    <w:rsid w:val="00A860B1"/>
    <w:rsid w:val="00A87C09"/>
    <w:rsid w:val="00A90399"/>
    <w:rsid w:val="00A90CCC"/>
    <w:rsid w:val="00A918D4"/>
    <w:rsid w:val="00A91BE4"/>
    <w:rsid w:val="00AA2849"/>
    <w:rsid w:val="00AA3056"/>
    <w:rsid w:val="00AA5363"/>
    <w:rsid w:val="00AA6B48"/>
    <w:rsid w:val="00AA6C83"/>
    <w:rsid w:val="00AB1370"/>
    <w:rsid w:val="00AB51DC"/>
    <w:rsid w:val="00AC17F5"/>
    <w:rsid w:val="00AC1C42"/>
    <w:rsid w:val="00AC457A"/>
    <w:rsid w:val="00AC78C4"/>
    <w:rsid w:val="00AC7D0B"/>
    <w:rsid w:val="00AD13D7"/>
    <w:rsid w:val="00AD352E"/>
    <w:rsid w:val="00AD426C"/>
    <w:rsid w:val="00AE2257"/>
    <w:rsid w:val="00AE2C92"/>
    <w:rsid w:val="00AE3978"/>
    <w:rsid w:val="00AE7346"/>
    <w:rsid w:val="00AF091C"/>
    <w:rsid w:val="00AF33C0"/>
    <w:rsid w:val="00AF619E"/>
    <w:rsid w:val="00B00ABC"/>
    <w:rsid w:val="00B00DDA"/>
    <w:rsid w:val="00B01637"/>
    <w:rsid w:val="00B020FE"/>
    <w:rsid w:val="00B033F4"/>
    <w:rsid w:val="00B04110"/>
    <w:rsid w:val="00B0418C"/>
    <w:rsid w:val="00B0776D"/>
    <w:rsid w:val="00B117C0"/>
    <w:rsid w:val="00B128A4"/>
    <w:rsid w:val="00B14C5F"/>
    <w:rsid w:val="00B15788"/>
    <w:rsid w:val="00B20326"/>
    <w:rsid w:val="00B20B84"/>
    <w:rsid w:val="00B213DA"/>
    <w:rsid w:val="00B219B4"/>
    <w:rsid w:val="00B220A3"/>
    <w:rsid w:val="00B2217C"/>
    <w:rsid w:val="00B248CA"/>
    <w:rsid w:val="00B260BA"/>
    <w:rsid w:val="00B27AF9"/>
    <w:rsid w:val="00B31E9D"/>
    <w:rsid w:val="00B3229F"/>
    <w:rsid w:val="00B33957"/>
    <w:rsid w:val="00B34B65"/>
    <w:rsid w:val="00B36CEF"/>
    <w:rsid w:val="00B37350"/>
    <w:rsid w:val="00B40290"/>
    <w:rsid w:val="00B40CEE"/>
    <w:rsid w:val="00B45070"/>
    <w:rsid w:val="00B458F0"/>
    <w:rsid w:val="00B469B8"/>
    <w:rsid w:val="00B47410"/>
    <w:rsid w:val="00B47D29"/>
    <w:rsid w:val="00B534E3"/>
    <w:rsid w:val="00B54D66"/>
    <w:rsid w:val="00B558F6"/>
    <w:rsid w:val="00B56C0A"/>
    <w:rsid w:val="00B571A6"/>
    <w:rsid w:val="00B57E16"/>
    <w:rsid w:val="00B62240"/>
    <w:rsid w:val="00B632F5"/>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6EE"/>
    <w:rsid w:val="00BA28F4"/>
    <w:rsid w:val="00BA68FA"/>
    <w:rsid w:val="00BB0844"/>
    <w:rsid w:val="00BB1E65"/>
    <w:rsid w:val="00BB24AA"/>
    <w:rsid w:val="00BB368F"/>
    <w:rsid w:val="00BB6AA8"/>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9FB"/>
    <w:rsid w:val="00BD5C0E"/>
    <w:rsid w:val="00BD5CB6"/>
    <w:rsid w:val="00BD734E"/>
    <w:rsid w:val="00BE0856"/>
    <w:rsid w:val="00BE122F"/>
    <w:rsid w:val="00BE1C18"/>
    <w:rsid w:val="00BE458A"/>
    <w:rsid w:val="00BE57CA"/>
    <w:rsid w:val="00BE7B76"/>
    <w:rsid w:val="00BE7FB6"/>
    <w:rsid w:val="00BF10C2"/>
    <w:rsid w:val="00BF3DCF"/>
    <w:rsid w:val="00BF4F00"/>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40F"/>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8EE"/>
    <w:rsid w:val="00C80FD4"/>
    <w:rsid w:val="00C8129B"/>
    <w:rsid w:val="00C82823"/>
    <w:rsid w:val="00C82E15"/>
    <w:rsid w:val="00C83A07"/>
    <w:rsid w:val="00C83C80"/>
    <w:rsid w:val="00C86F7F"/>
    <w:rsid w:val="00C86FB4"/>
    <w:rsid w:val="00C86FEA"/>
    <w:rsid w:val="00C914B0"/>
    <w:rsid w:val="00C92265"/>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00D3"/>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0DEC"/>
    <w:rsid w:val="00D11E87"/>
    <w:rsid w:val="00D12A7D"/>
    <w:rsid w:val="00D132F2"/>
    <w:rsid w:val="00D134E4"/>
    <w:rsid w:val="00D173E7"/>
    <w:rsid w:val="00D17A65"/>
    <w:rsid w:val="00D2092D"/>
    <w:rsid w:val="00D22051"/>
    <w:rsid w:val="00D23A60"/>
    <w:rsid w:val="00D24675"/>
    <w:rsid w:val="00D2480B"/>
    <w:rsid w:val="00D25764"/>
    <w:rsid w:val="00D2654E"/>
    <w:rsid w:val="00D30F6D"/>
    <w:rsid w:val="00D31D34"/>
    <w:rsid w:val="00D33897"/>
    <w:rsid w:val="00D3598C"/>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429F"/>
    <w:rsid w:val="00DB6609"/>
    <w:rsid w:val="00DB7F4D"/>
    <w:rsid w:val="00DC1300"/>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6B32"/>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77E29"/>
    <w:rsid w:val="00E805CC"/>
    <w:rsid w:val="00E80CD5"/>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5888"/>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21F6"/>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2C9B"/>
    <w:rsid w:val="00F5532D"/>
    <w:rsid w:val="00F6011A"/>
    <w:rsid w:val="00F60891"/>
    <w:rsid w:val="00F6090E"/>
    <w:rsid w:val="00F61F19"/>
    <w:rsid w:val="00F64951"/>
    <w:rsid w:val="00F6556C"/>
    <w:rsid w:val="00F673D2"/>
    <w:rsid w:val="00F67C1B"/>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5BB3"/>
    <w:rsid w:val="00FA6984"/>
    <w:rsid w:val="00FB2482"/>
    <w:rsid w:val="00FB50A1"/>
    <w:rsid w:val="00FB7DAB"/>
    <w:rsid w:val="00FC5E12"/>
    <w:rsid w:val="00FC76A6"/>
    <w:rsid w:val="00FD06CD"/>
    <w:rsid w:val="00FD0DD3"/>
    <w:rsid w:val="00FD6E1C"/>
    <w:rsid w:val="00FD7079"/>
    <w:rsid w:val="00FD7F2C"/>
    <w:rsid w:val="00FE0182"/>
    <w:rsid w:val="00FE10EC"/>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404331"/>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404331"/>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B57E16"/>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33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04331"/>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B57E16"/>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8A6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22984942">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31834069">
      <w:bodyDiv w:val="1"/>
      <w:marLeft w:val="0"/>
      <w:marRight w:val="0"/>
      <w:marTop w:val="0"/>
      <w:marBottom w:val="0"/>
      <w:divBdr>
        <w:top w:val="none" w:sz="0" w:space="0" w:color="auto"/>
        <w:left w:val="none" w:sz="0" w:space="0" w:color="auto"/>
        <w:bottom w:val="none" w:sz="0" w:space="0" w:color="auto"/>
        <w:right w:val="none" w:sz="0" w:space="0" w:color="auto"/>
      </w:divBdr>
    </w:div>
    <w:div w:id="658533546">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488086460">
      <w:bodyDiv w:val="1"/>
      <w:marLeft w:val="0"/>
      <w:marRight w:val="0"/>
      <w:marTop w:val="0"/>
      <w:marBottom w:val="0"/>
      <w:divBdr>
        <w:top w:val="none" w:sz="0" w:space="0" w:color="auto"/>
        <w:left w:val="none" w:sz="0" w:space="0" w:color="auto"/>
        <w:bottom w:val="none" w:sz="0" w:space="0" w:color="auto"/>
        <w:right w:val="none" w:sz="0" w:space="0" w:color="auto"/>
      </w:divBdr>
    </w:div>
    <w:div w:id="156050761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838962278">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29007-16BE-C14D-8C70-3FB73E420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22</Pages>
  <Words>4179</Words>
  <Characters>23821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27945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64</cp:revision>
  <cp:lastPrinted>2019-05-17T00:32:00Z</cp:lastPrinted>
  <dcterms:created xsi:type="dcterms:W3CDTF">2017-04-20T19:52:00Z</dcterms:created>
  <dcterms:modified xsi:type="dcterms:W3CDTF">2019-05-17T00:32:00Z</dcterms:modified>
  <cp:category/>
</cp:coreProperties>
</file>